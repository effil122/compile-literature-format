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AEA9E" w14:textId="77777777" w:rsidR="00BD1AD2" w:rsidRDefault="007B45C9" w:rsidP="00C864A1">
      <w:pPr>
        <w:pStyle w:val="title"/>
        <w:rPr>
          <w:rFonts w:hint="eastAsia"/>
          <w:lang w:eastAsia="ja-JP"/>
        </w:rPr>
      </w:pPr>
      <w:r>
        <w:rPr>
          <w:rStyle w:val="a6"/>
          <w:lang w:eastAsia="ja-JP"/>
        </w:rPr>
        <w:footnoteReference w:id="1"/>
      </w:r>
      <w:r w:rsidR="00BD1AD2">
        <w:rPr>
          <w:rFonts w:hint="eastAsia"/>
          <w:lang w:eastAsia="ja-JP"/>
        </w:rPr>
        <w:t>Chapter 15</w:t>
      </w:r>
      <w:r w:rsidR="00BD1AD2">
        <w:rPr>
          <w:lang w:eastAsia="ja-JP"/>
        </w:rPr>
        <w:br/>
        <w:t xml:space="preserve">Piezoelectric and Opto-Acoustic Material Properties of </w:t>
      </w:r>
      <w:r w:rsidR="00BD1AD2" w:rsidRPr="00BD1AD2">
        <w:rPr>
          <w:lang w:eastAsia="ja-JP"/>
        </w:rPr>
        <w:t>Bone</w:t>
      </w:r>
    </w:p>
    <w:p w14:paraId="69079633" w14:textId="77777777" w:rsidR="00C864A1" w:rsidRPr="00C864A1" w:rsidRDefault="00C864A1" w:rsidP="00C864A1">
      <w:pPr>
        <w:pStyle w:val="author"/>
        <w:rPr>
          <w:rFonts w:hint="eastAsia"/>
          <w:lang w:eastAsia="ja-JP"/>
        </w:rPr>
      </w:pPr>
      <w:r>
        <w:rPr>
          <w:rFonts w:hint="eastAsia"/>
          <w:lang w:eastAsia="ja-JP"/>
        </w:rPr>
        <w:t>Mami Matsukawa</w:t>
      </w:r>
      <w:r w:rsidR="0096695F">
        <w:rPr>
          <w:rFonts w:hint="eastAsia"/>
          <w:lang w:eastAsia="ja-JP"/>
        </w:rPr>
        <w:t xml:space="preserve"> and</w:t>
      </w:r>
      <w:r>
        <w:rPr>
          <w:rFonts w:hint="eastAsia"/>
          <w:lang w:eastAsia="ja-JP"/>
        </w:rPr>
        <w:t xml:space="preserve"> Atsushi Hosokawa</w:t>
      </w:r>
    </w:p>
    <w:p w14:paraId="631A0475" w14:textId="77777777" w:rsidR="00BD1AD2" w:rsidRDefault="00BD1AD2" w:rsidP="00BD1AD2">
      <w:pPr>
        <w:pStyle w:val="abstract"/>
        <w:rPr>
          <w:rFonts w:hint="eastAsia"/>
          <w:lang w:eastAsia="ja-JP"/>
        </w:rPr>
      </w:pPr>
      <w:r>
        <w:rPr>
          <w:rFonts w:hint="eastAsia"/>
          <w:lang w:eastAsia="ja-JP"/>
        </w:rPr>
        <w:t>Abstract</w:t>
      </w:r>
      <w:r w:rsidR="003C4A37">
        <w:rPr>
          <w:rFonts w:hint="eastAsia"/>
          <w:lang w:eastAsia="ja-JP"/>
        </w:rPr>
        <w:t xml:space="preserve"> (about 200 words)</w:t>
      </w:r>
    </w:p>
    <w:p w14:paraId="7829E5DA" w14:textId="77777777" w:rsidR="00BD1AD2" w:rsidRDefault="00C864A1" w:rsidP="00C864A1">
      <w:pPr>
        <w:pStyle w:val="heading1"/>
        <w:rPr>
          <w:rFonts w:hint="eastAsia"/>
          <w:lang w:eastAsia="ja-JP"/>
        </w:rPr>
      </w:pPr>
      <w:r>
        <w:rPr>
          <w:rFonts w:hint="eastAsia"/>
          <w:lang w:eastAsia="ja-JP"/>
        </w:rPr>
        <w:t>15.1</w:t>
      </w:r>
      <w:r>
        <w:rPr>
          <w:lang w:eastAsia="ja-JP"/>
        </w:rPr>
        <w:tab/>
      </w:r>
      <w:r>
        <w:rPr>
          <w:rFonts w:hint="eastAsia"/>
          <w:lang w:eastAsia="ja-JP"/>
        </w:rPr>
        <w:t>Introduction</w:t>
      </w:r>
    </w:p>
    <w:p w14:paraId="7A63C4DE" w14:textId="77777777" w:rsidR="00E93113" w:rsidRDefault="00856A06" w:rsidP="00E93113">
      <w:r w:rsidRPr="00856A06">
        <w:rPr>
          <w:lang w:eastAsia="ja-JP"/>
        </w:rPr>
        <w:t>Ultrasonic material characterization is usually understood as the evaluation of various materials to obtain ultrasonic wave properties, such as wave velocities, a</w:t>
      </w:r>
      <w:r w:rsidRPr="00856A06">
        <w:rPr>
          <w:lang w:eastAsia="ja-JP"/>
        </w:rPr>
        <w:t>t</w:t>
      </w:r>
      <w:r w:rsidRPr="00856A06">
        <w:rPr>
          <w:lang w:eastAsia="ja-JP"/>
        </w:rPr>
        <w:t>tenuation and backscatter coefficients, nonlinearity, or acoustic impedance. These properties are related to the visco-elasticity and mostly can be obtained by the measurements of elastic waves. There have been a lot of studies on the ultrasonic wave properties of bone using many techniques in various frequency ranges, as i</w:t>
      </w:r>
      <w:r w:rsidRPr="00856A06">
        <w:rPr>
          <w:lang w:eastAsia="ja-JP"/>
        </w:rPr>
        <w:t>n</w:t>
      </w:r>
      <w:r w:rsidRPr="00856A06">
        <w:rPr>
          <w:lang w:eastAsia="ja-JP"/>
        </w:rPr>
        <w:t>troduced in the former book (Laugier and Haïat</w:t>
      </w:r>
      <w:r w:rsidR="00534393">
        <w:rPr>
          <w:lang w:eastAsia="ja-JP"/>
        </w:rPr>
        <w:t xml:space="preserve"> 2011)</w:t>
      </w:r>
      <w:r w:rsidRPr="00856A06">
        <w:rPr>
          <w:lang w:eastAsia="ja-JP"/>
        </w:rPr>
        <w:t>. However, as reported in [please give some references], ultrasonic wave propagation also depends on pi</w:t>
      </w:r>
      <w:r w:rsidRPr="00856A06">
        <w:rPr>
          <w:lang w:eastAsia="ja-JP"/>
        </w:rPr>
        <w:t>e</w:t>
      </w:r>
      <w:r w:rsidRPr="00856A06">
        <w:rPr>
          <w:lang w:eastAsia="ja-JP"/>
        </w:rPr>
        <w:t xml:space="preserve">zoelectricity and interacts with optical properties of materials. </w:t>
      </w:r>
      <w:commentRangeStart w:id="0"/>
      <w:r w:rsidR="00E93113" w:rsidRPr="00E93113">
        <w:rPr>
          <w:rFonts w:ascii="Times New Roman" w:hAnsi="Times New Roman"/>
          <w:color w:val="000000"/>
        </w:rPr>
        <w:t>Considering bone as a living tissue, ultrasonic material characterization of such should also be rela</w:t>
      </w:r>
      <w:r w:rsidR="00E93113" w:rsidRPr="00E93113">
        <w:rPr>
          <w:rFonts w:ascii="Times New Roman" w:hAnsi="Times New Roman"/>
          <w:color w:val="000000"/>
        </w:rPr>
        <w:t>t</w:t>
      </w:r>
      <w:r w:rsidR="00E93113" w:rsidRPr="00E93113">
        <w:rPr>
          <w:rFonts w:ascii="Times New Roman" w:hAnsi="Times New Roman"/>
          <w:color w:val="000000"/>
        </w:rPr>
        <w:t>ed to electrical and optical properties, because a lot of bioelectric phenomena in the body occur there</w:t>
      </w:r>
      <w:commentRangeEnd w:id="0"/>
      <w:r w:rsidR="00E93113">
        <w:commentReference w:id="0"/>
      </w:r>
      <w:r w:rsidR="00E93113" w:rsidRPr="00E93113">
        <w:rPr>
          <w:rFonts w:ascii="Times New Roman" w:hAnsi="Times New Roman"/>
          <w:color w:val="000000"/>
        </w:rPr>
        <w:t xml:space="preserve">. </w:t>
      </w:r>
    </w:p>
    <w:p w14:paraId="60846F68" w14:textId="77777777" w:rsidR="00856A06" w:rsidRDefault="00856A06" w:rsidP="00BD1AD2">
      <w:pPr>
        <w:rPr>
          <w:rFonts w:hint="eastAsia"/>
          <w:lang w:eastAsia="ja-JP"/>
        </w:rPr>
      </w:pPr>
      <w:r w:rsidRPr="00856A06">
        <w:rPr>
          <w:lang w:eastAsia="ja-JP"/>
        </w:rPr>
        <w:t xml:space="preserve">In this chapter, two different topics are </w:t>
      </w:r>
      <w:r w:rsidR="00534393" w:rsidRPr="00856A06">
        <w:rPr>
          <w:lang w:eastAsia="ja-JP"/>
        </w:rPr>
        <w:t>addressed</w:t>
      </w:r>
      <w:r w:rsidRPr="00856A06">
        <w:rPr>
          <w:lang w:eastAsia="ja-JP"/>
        </w:rPr>
        <w:t>: piezoelectricity of bone and opto-acoustic bone evaluation. After the interesting discovery of weak bone pi</w:t>
      </w:r>
      <w:r w:rsidRPr="00856A06">
        <w:rPr>
          <w:lang w:eastAsia="ja-JP"/>
        </w:rPr>
        <w:t>e</w:t>
      </w:r>
      <w:r w:rsidRPr="00856A06">
        <w:rPr>
          <w:lang w:eastAsia="ja-JP"/>
        </w:rPr>
        <w:t>zoelectricity in the 1950’s, the mechanism of bone piezoelectricity has been di</w:t>
      </w:r>
      <w:r w:rsidRPr="00856A06">
        <w:rPr>
          <w:lang w:eastAsia="ja-JP"/>
        </w:rPr>
        <w:t>s</w:t>
      </w:r>
      <w:r w:rsidRPr="00856A06">
        <w:rPr>
          <w:lang w:eastAsia="ja-JP"/>
        </w:rPr>
        <w:t>cussed in the area of biomechanics, in a relatively low frequency range up to kHz. The recent experimental studies brought evidence that the origin of piezoelectric</w:t>
      </w:r>
      <w:r w:rsidRPr="00856A06">
        <w:rPr>
          <w:lang w:eastAsia="ja-JP"/>
        </w:rPr>
        <w:t>i</w:t>
      </w:r>
      <w:r w:rsidRPr="00856A06">
        <w:rPr>
          <w:lang w:eastAsia="ja-JP"/>
        </w:rPr>
        <w:lastRenderedPageBreak/>
        <w:t xml:space="preserve">ty is in the collagen fibers. </w:t>
      </w:r>
      <w:commentRangeStart w:id="1"/>
      <w:commentRangeStart w:id="2"/>
      <w:r w:rsidR="00E93113" w:rsidRPr="00E93113">
        <w:rPr>
          <w:rFonts w:ascii="Times New Roman" w:hAnsi="Times New Roman"/>
          <w:color w:val="000000"/>
        </w:rPr>
        <w:t>However, relatively few studies on the piezoelectricity in bone in the MHz range have been reported, though ultrasonic waves are widely used for bone fracture therapy</w:t>
      </w:r>
      <w:commentRangeEnd w:id="1"/>
      <w:r w:rsidR="00E93113">
        <w:commentReference w:id="1"/>
      </w:r>
      <w:commentRangeEnd w:id="2"/>
      <w:r w:rsidR="00E93113">
        <w:rPr>
          <w:rStyle w:val="a9"/>
        </w:rPr>
        <w:commentReference w:id="2"/>
      </w:r>
      <w:r w:rsidR="00E93113" w:rsidRPr="00E93113">
        <w:rPr>
          <w:rFonts w:ascii="Times New Roman" w:hAnsi="Times New Roman"/>
          <w:color w:val="000000"/>
        </w:rPr>
        <w:t>.</w:t>
      </w:r>
      <w:r w:rsidR="00E93113">
        <w:rPr>
          <w:rStyle w:val="a9"/>
        </w:rPr>
        <w:t xml:space="preserve"> </w:t>
      </w:r>
      <w:r w:rsidRPr="00856A06">
        <w:rPr>
          <w:lang w:eastAsia="ja-JP"/>
        </w:rPr>
        <w:t>Considering the background, this chapter introdu</w:t>
      </w:r>
      <w:r w:rsidRPr="00856A06">
        <w:rPr>
          <w:lang w:eastAsia="ja-JP"/>
        </w:rPr>
        <w:t>c</w:t>
      </w:r>
      <w:r w:rsidRPr="00856A06">
        <w:rPr>
          <w:lang w:eastAsia="ja-JP"/>
        </w:rPr>
        <w:t>es the recent studies on bone piezoelectricity in the MHz range.</w:t>
      </w:r>
    </w:p>
    <w:p w14:paraId="53B2E53C" w14:textId="77777777" w:rsidR="00856A06" w:rsidRDefault="00856A06" w:rsidP="00BD1AD2">
      <w:pPr>
        <w:rPr>
          <w:rFonts w:hint="eastAsia"/>
          <w:lang w:eastAsia="ja-JP"/>
        </w:rPr>
      </w:pPr>
      <w:r w:rsidRPr="00856A06">
        <w:rPr>
          <w:lang w:eastAsia="ja-JP"/>
        </w:rPr>
        <w:t xml:space="preserve">The opto-acoustic evaluation is also one of the interesting topics in the area of medical ultrasonics, especially for the soft tissue evaluation. In spite of the very early discoveries of opto-acoustic phenomena, such as </w:t>
      </w:r>
      <w:r w:rsidR="00534393" w:rsidRPr="00856A06">
        <w:rPr>
          <w:lang w:eastAsia="ja-JP"/>
        </w:rPr>
        <w:t>photoacoustic</w:t>
      </w:r>
      <w:r w:rsidRPr="00856A06">
        <w:rPr>
          <w:lang w:eastAsia="ja-JP"/>
        </w:rPr>
        <w:t xml:space="preserve"> and Bri</w:t>
      </w:r>
      <w:r w:rsidRPr="00856A06">
        <w:rPr>
          <w:lang w:eastAsia="ja-JP"/>
        </w:rPr>
        <w:t>l</w:t>
      </w:r>
      <w:r w:rsidRPr="00856A06">
        <w:rPr>
          <w:lang w:eastAsia="ja-JP"/>
        </w:rPr>
        <w:t>louin scattering (please add references to these early discoveries), the actual appl</w:t>
      </w:r>
      <w:r w:rsidRPr="00856A06">
        <w:rPr>
          <w:lang w:eastAsia="ja-JP"/>
        </w:rPr>
        <w:t>i</w:t>
      </w:r>
      <w:r w:rsidRPr="00856A06">
        <w:rPr>
          <w:lang w:eastAsia="ja-JP"/>
        </w:rPr>
        <w:t>cations of these phenomena to tissue evaluation were realized only after the inve</w:t>
      </w:r>
      <w:r w:rsidRPr="00856A06">
        <w:rPr>
          <w:lang w:eastAsia="ja-JP"/>
        </w:rPr>
        <w:t>n</w:t>
      </w:r>
      <w:r w:rsidRPr="00856A06">
        <w:rPr>
          <w:lang w:eastAsia="ja-JP"/>
        </w:rPr>
        <w:t xml:space="preserve">tion of a powerful light sources such as </w:t>
      </w:r>
      <w:proofErr w:type="gramStart"/>
      <w:r w:rsidRPr="00856A06">
        <w:rPr>
          <w:lang w:eastAsia="ja-JP"/>
        </w:rPr>
        <w:t>lasers .</w:t>
      </w:r>
      <w:proofErr w:type="gramEnd"/>
      <w:r w:rsidRPr="00856A06">
        <w:rPr>
          <w:lang w:eastAsia="ja-JP"/>
        </w:rPr>
        <w:t xml:space="preserve"> In this chapter, recent challenging studies on the application of these opto-acoustic techniques to bone evaluation are intr</w:t>
      </w:r>
      <w:r w:rsidRPr="00856A06">
        <w:rPr>
          <w:lang w:eastAsia="ja-JP"/>
        </w:rPr>
        <w:t>o</w:t>
      </w:r>
      <w:r w:rsidRPr="00856A06">
        <w:rPr>
          <w:lang w:eastAsia="ja-JP"/>
        </w:rPr>
        <w:t>duced.</w:t>
      </w:r>
    </w:p>
    <w:p w14:paraId="111123B0" w14:textId="77777777" w:rsidR="00856A06" w:rsidRDefault="00856A06" w:rsidP="00856A06">
      <w:pPr>
        <w:pStyle w:val="heading1"/>
        <w:rPr>
          <w:rFonts w:hint="eastAsia"/>
          <w:lang w:eastAsia="ja-JP"/>
        </w:rPr>
      </w:pPr>
      <w:r>
        <w:rPr>
          <w:rFonts w:hint="eastAsia"/>
          <w:lang w:eastAsia="ja-JP"/>
        </w:rPr>
        <w:t>15.2</w:t>
      </w:r>
      <w:r>
        <w:rPr>
          <w:lang w:eastAsia="ja-JP"/>
        </w:rPr>
        <w:tab/>
      </w:r>
      <w:r w:rsidR="00534393" w:rsidRPr="00534393">
        <w:rPr>
          <w:lang w:eastAsia="ja-JP"/>
        </w:rPr>
        <w:t>Piezoelectric (Electromechanical) Effects in Low Frequency Range</w:t>
      </w:r>
    </w:p>
    <w:p w14:paraId="5992D833" w14:textId="77777777" w:rsidR="00856A06" w:rsidRDefault="00856A06" w:rsidP="00856A06">
      <w:pPr>
        <w:pStyle w:val="p1a"/>
        <w:rPr>
          <w:rFonts w:hint="eastAsia"/>
          <w:lang w:eastAsia="ja-JP"/>
        </w:rPr>
      </w:pPr>
      <w:r>
        <w:rPr>
          <w:lang w:eastAsia="ja-JP"/>
        </w:rPr>
        <w:t xml:space="preserve">Bone growth </w:t>
      </w:r>
      <w:r w:rsidRPr="00F209FE">
        <w:rPr>
          <w:highlight w:val="yellow"/>
          <w:lang w:eastAsia="ja-JP"/>
        </w:rPr>
        <w:t>(callus formation)</w:t>
      </w:r>
      <w:r>
        <w:rPr>
          <w:lang w:eastAsia="ja-JP"/>
        </w:rPr>
        <w:t xml:space="preserve"> can be induced not only by mechanical but also electrical stimulation (Yasuda </w:t>
      </w:r>
      <w:r w:rsidRPr="00856A06">
        <w:rPr>
          <w:lang w:eastAsia="ja-JP"/>
        </w:rPr>
        <w:t>et al.</w:t>
      </w:r>
      <w:r w:rsidR="00534393">
        <w:rPr>
          <w:lang w:eastAsia="ja-JP"/>
        </w:rPr>
        <w:t xml:space="preserve"> 1955; Yasuda</w:t>
      </w:r>
      <w:r w:rsidR="00534393">
        <w:rPr>
          <w:rFonts w:hint="eastAsia"/>
          <w:lang w:eastAsia="ja-JP"/>
        </w:rPr>
        <w:t xml:space="preserve"> </w:t>
      </w:r>
      <w:r>
        <w:rPr>
          <w:lang w:eastAsia="ja-JP"/>
        </w:rPr>
        <w:t>1974), and bone can be regar</w:t>
      </w:r>
      <w:r>
        <w:rPr>
          <w:lang w:eastAsia="ja-JP"/>
        </w:rPr>
        <w:t>d</w:t>
      </w:r>
      <w:r>
        <w:rPr>
          <w:lang w:eastAsia="ja-JP"/>
        </w:rPr>
        <w:t xml:space="preserve">ed as a piezoelectric material </w:t>
      </w:r>
      <w:r>
        <w:rPr>
          <w:rFonts w:hint="eastAsia"/>
          <w:lang w:eastAsia="ja-JP"/>
        </w:rPr>
        <w:t>(Fuk</w:t>
      </w:r>
      <w:r w:rsidR="007A3E38">
        <w:rPr>
          <w:rFonts w:hint="eastAsia"/>
          <w:lang w:eastAsia="ja-JP"/>
        </w:rPr>
        <w:t>a</w:t>
      </w:r>
      <w:r>
        <w:rPr>
          <w:rFonts w:hint="eastAsia"/>
          <w:lang w:eastAsia="ja-JP"/>
        </w:rPr>
        <w:t xml:space="preserve">da </w:t>
      </w:r>
      <w:r w:rsidRPr="00856A06">
        <w:rPr>
          <w:rFonts w:hint="eastAsia"/>
          <w:lang w:eastAsia="ja-JP"/>
        </w:rPr>
        <w:t>et al.</w:t>
      </w:r>
      <w:r>
        <w:rPr>
          <w:rFonts w:hint="eastAsia"/>
          <w:lang w:eastAsia="ja-JP"/>
        </w:rPr>
        <w:t xml:space="preserve"> 1957)</w:t>
      </w:r>
      <w:r>
        <w:rPr>
          <w:lang w:eastAsia="ja-JP"/>
        </w:rPr>
        <w:t xml:space="preserve">. </w:t>
      </w:r>
      <w:r w:rsidR="00534393">
        <w:rPr>
          <w:lang w:eastAsia="ja-JP"/>
        </w:rPr>
        <w:t>From</w:t>
      </w:r>
      <w:r>
        <w:rPr>
          <w:lang w:eastAsia="ja-JP"/>
        </w:rPr>
        <w:t xml:space="preserve"> these facts, it has been suggested that bone remodeling can be largely affected by piezoelectric (electr</w:t>
      </w:r>
      <w:r>
        <w:rPr>
          <w:lang w:eastAsia="ja-JP"/>
        </w:rPr>
        <w:t>o</w:t>
      </w:r>
      <w:r w:rsidRPr="00523F0E">
        <w:rPr>
          <w:lang w:eastAsia="ja-JP"/>
        </w:rPr>
        <w:t xml:space="preserve">mechanical) properties </w:t>
      </w:r>
      <w:r w:rsidR="00534393" w:rsidRPr="00523F0E">
        <w:rPr>
          <w:rFonts w:hint="eastAsia"/>
          <w:lang w:eastAsia="ja-JP"/>
        </w:rPr>
        <w:t>(</w:t>
      </w:r>
      <w:r w:rsidR="00534393" w:rsidRPr="00523F0E">
        <w:rPr>
          <w:lang w:eastAsia="ja-JP"/>
        </w:rPr>
        <w:t>Bassett</w:t>
      </w:r>
      <w:r w:rsidR="00534393" w:rsidRPr="00523F0E">
        <w:rPr>
          <w:rFonts w:hint="eastAsia"/>
          <w:lang w:eastAsia="ja-JP"/>
        </w:rPr>
        <w:t xml:space="preserve"> et al. 1971; </w:t>
      </w:r>
      <w:r w:rsidR="00534393" w:rsidRPr="00523F0E">
        <w:rPr>
          <w:lang w:eastAsia="ja-JP"/>
        </w:rPr>
        <w:t>Gjelsvik</w:t>
      </w:r>
      <w:r w:rsidR="00534393" w:rsidRPr="00523F0E">
        <w:rPr>
          <w:rFonts w:hint="eastAsia"/>
          <w:lang w:eastAsia="ja-JP"/>
        </w:rPr>
        <w:t xml:space="preserve"> 1973; </w:t>
      </w:r>
      <w:r w:rsidR="00534393" w:rsidRPr="00523F0E">
        <w:rPr>
          <w:lang w:eastAsia="ja-JP"/>
        </w:rPr>
        <w:t>Guzelsu</w:t>
      </w:r>
      <w:r w:rsidR="00534393" w:rsidRPr="00523F0E">
        <w:rPr>
          <w:rFonts w:hint="eastAsia"/>
          <w:lang w:eastAsia="ja-JP"/>
        </w:rPr>
        <w:t xml:space="preserve"> 1978)</w:t>
      </w:r>
      <w:r w:rsidRPr="00523F0E">
        <w:rPr>
          <w:lang w:eastAsia="ja-JP"/>
        </w:rPr>
        <w:t>. Ther</w:t>
      </w:r>
      <w:r w:rsidRPr="00523F0E">
        <w:rPr>
          <w:lang w:eastAsia="ja-JP"/>
        </w:rPr>
        <w:t>e</w:t>
      </w:r>
      <w:r>
        <w:rPr>
          <w:lang w:eastAsia="ja-JP"/>
        </w:rPr>
        <w:t>fore, it is interesting to investigate the piezoelectric (electromechanical) e</w:t>
      </w:r>
      <w:r>
        <w:rPr>
          <w:lang w:eastAsia="ja-JP"/>
        </w:rPr>
        <w:t>f</w:t>
      </w:r>
      <w:r>
        <w:rPr>
          <w:lang w:eastAsia="ja-JP"/>
        </w:rPr>
        <w:t>fects in bone.</w:t>
      </w:r>
    </w:p>
    <w:p w14:paraId="717CFE62" w14:textId="77777777" w:rsidR="00D24AA9" w:rsidRPr="00472616" w:rsidRDefault="00A123F1" w:rsidP="00402BAC">
      <w:pPr>
        <w:rPr>
          <w:rFonts w:hint="eastAsia"/>
          <w:highlight w:val="yellow"/>
          <w:lang w:eastAsia="ja-JP"/>
        </w:rPr>
      </w:pPr>
      <w:r w:rsidRPr="00472616">
        <w:rPr>
          <w:highlight w:val="yellow"/>
          <w:lang w:eastAsia="ja-JP"/>
        </w:rPr>
        <w:t xml:space="preserve">The piezoelectric effect is the generation of electric charge by </w:t>
      </w:r>
      <w:r w:rsidRPr="00472616">
        <w:rPr>
          <w:rFonts w:hint="eastAsia"/>
          <w:highlight w:val="yellow"/>
          <w:lang w:eastAsia="ja-JP"/>
        </w:rPr>
        <w:t xml:space="preserve">mechanical </w:t>
      </w:r>
      <w:r w:rsidRPr="00472616">
        <w:rPr>
          <w:highlight w:val="yellow"/>
          <w:lang w:eastAsia="ja-JP"/>
        </w:rPr>
        <w:t>stress</w:t>
      </w:r>
      <w:r w:rsidRPr="00472616">
        <w:rPr>
          <w:rFonts w:hint="eastAsia"/>
          <w:highlight w:val="yellow"/>
          <w:lang w:eastAsia="ja-JP"/>
        </w:rPr>
        <w:t xml:space="preserve">, and the </w:t>
      </w:r>
      <w:r w:rsidR="005F3D3A" w:rsidRPr="00472616">
        <w:rPr>
          <w:rFonts w:hint="eastAsia"/>
          <w:highlight w:val="yellow"/>
          <w:lang w:eastAsia="ja-JP"/>
        </w:rPr>
        <w:t>converse</w:t>
      </w:r>
      <w:r w:rsidRPr="00472616">
        <w:rPr>
          <w:rFonts w:hint="eastAsia"/>
          <w:highlight w:val="yellow"/>
          <w:lang w:eastAsia="ja-JP"/>
        </w:rPr>
        <w:t xml:space="preserve"> </w:t>
      </w:r>
      <w:r w:rsidRPr="00472616">
        <w:rPr>
          <w:highlight w:val="yellow"/>
          <w:lang w:eastAsia="ja-JP"/>
        </w:rPr>
        <w:t>piezoelectric effect is the</w:t>
      </w:r>
      <w:r w:rsidRPr="00472616">
        <w:rPr>
          <w:rFonts w:hint="eastAsia"/>
          <w:highlight w:val="yellow"/>
          <w:lang w:eastAsia="ja-JP"/>
        </w:rPr>
        <w:t xml:space="preserve"> generation of mechanical strain by electric field</w:t>
      </w:r>
      <w:r w:rsidRPr="00472616">
        <w:rPr>
          <w:highlight w:val="yellow"/>
          <w:lang w:eastAsia="ja-JP"/>
        </w:rPr>
        <w:t>.</w:t>
      </w:r>
      <w:r w:rsidRPr="00472616">
        <w:rPr>
          <w:rFonts w:hint="eastAsia"/>
          <w:highlight w:val="yellow"/>
          <w:lang w:eastAsia="ja-JP"/>
        </w:rPr>
        <w:t xml:space="preserve"> </w:t>
      </w:r>
      <w:r w:rsidR="00402BAC" w:rsidRPr="00472616">
        <w:rPr>
          <w:highlight w:val="yellow"/>
          <w:lang w:eastAsia="ja-JP"/>
        </w:rPr>
        <w:t>The piezoelectric constitutive equations in the stress</w:t>
      </w:r>
      <w:r w:rsidR="00402BAC" w:rsidRPr="00472616">
        <w:rPr>
          <w:rFonts w:hint="eastAsia"/>
          <w:highlight w:val="yellow"/>
          <w:lang w:eastAsia="ja-JP"/>
        </w:rPr>
        <w:t>-</w:t>
      </w:r>
      <w:r w:rsidR="00402BAC" w:rsidRPr="00472616">
        <w:rPr>
          <w:highlight w:val="yellow"/>
          <w:lang w:eastAsia="ja-JP"/>
        </w:rPr>
        <w:t>charge</w:t>
      </w:r>
      <w:r w:rsidR="00402BAC" w:rsidRPr="00472616">
        <w:rPr>
          <w:rFonts w:hint="eastAsia"/>
          <w:highlight w:val="yellow"/>
          <w:lang w:eastAsia="ja-JP"/>
        </w:rPr>
        <w:t xml:space="preserve"> </w:t>
      </w:r>
      <w:r w:rsidR="00402BAC" w:rsidRPr="00472616">
        <w:rPr>
          <w:highlight w:val="yellow"/>
          <w:lang w:eastAsia="ja-JP"/>
        </w:rPr>
        <w:t>form are</w:t>
      </w:r>
    </w:p>
    <w:p w14:paraId="6337D7FB" w14:textId="77777777" w:rsidR="00402BAC" w:rsidRPr="00472616" w:rsidRDefault="00402BAC" w:rsidP="00402BAC">
      <w:pPr>
        <w:pStyle w:val="equation"/>
        <w:rPr>
          <w:rFonts w:hint="eastAsia"/>
          <w:highlight w:val="yellow"/>
          <w:lang w:eastAsia="ja-JP"/>
        </w:rPr>
      </w:pPr>
      <w:r w:rsidRPr="00472616">
        <w:rPr>
          <w:rFonts w:hint="eastAsia"/>
          <w:highlight w:val="yellow"/>
          <w:lang w:eastAsia="ja-JP"/>
        </w:rPr>
        <w:tab/>
      </w:r>
      <w:r w:rsidRPr="00472616">
        <w:rPr>
          <w:highlight w:val="yellow"/>
          <w:lang w:eastAsia="ja-JP"/>
        </w:rPr>
        <w:fldChar w:fldCharType="begin"/>
      </w:r>
      <w:r w:rsidRPr="00472616">
        <w:rPr>
          <w:highlight w:val="yellow"/>
          <w:lang w:eastAsia="ja-JP"/>
        </w:rPr>
        <w:instrText xml:space="preserve"> QUOTE </w:instrText>
      </w:r>
      <w:r w:rsidR="00E85A13" w:rsidRPr="00472616">
        <w:rPr>
          <w:rFonts w:hint="eastAsia"/>
          <w:noProof/>
          <w:position w:val="-27"/>
          <w:highlight w:val="yellow"/>
        </w:rPr>
        <w:pict w14:anchorId="05541E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472616">
        <w:rPr>
          <w:highlight w:val="yellow"/>
          <w:lang w:eastAsia="ja-JP"/>
        </w:rPr>
        <w:instrText xml:space="preserve"> </w:instrText>
      </w:r>
      <w:r w:rsidRPr="00472616">
        <w:rPr>
          <w:highlight w:val="yellow"/>
          <w:lang w:eastAsia="ja-JP"/>
        </w:rPr>
        <w:fldChar w:fldCharType="separate"/>
      </w:r>
      <w:r w:rsidRPr="00472616">
        <w:rPr>
          <w:highlight w:val="yellow"/>
          <w:lang w:eastAsia="ja-JP"/>
        </w:rPr>
        <w:fldChar w:fldCharType="end"/>
      </w:r>
      <w:r w:rsidR="00E85A13" w:rsidRPr="00472616">
        <w:rPr>
          <w:noProof/>
          <w:position w:val="-86"/>
          <w:highlight w:val="yellow"/>
        </w:rPr>
        <w:object w:dxaOrig="5560" w:dyaOrig="1820" w14:anchorId="0BFCDA57">
          <v:shape id="_x0000_i1051" type="#_x0000_t75" alt="" style="width:278pt;height:91.25pt;mso-width-percent:0;mso-height-percent:0;mso-width-percent:0;mso-height-percent:0" o:ole="">
            <v:imagedata r:id="rId12" o:title=""/>
          </v:shape>
          <o:OLEObject Type="Embed" ProgID="Equation.3" ShapeID="_x0000_i1051" DrawAspect="Content" ObjectID="_1677101369" r:id="rId13"/>
        </w:object>
      </w:r>
      <w:r w:rsidR="007F7779" w:rsidRPr="00472616">
        <w:rPr>
          <w:rFonts w:hint="eastAsia"/>
          <w:highlight w:val="yellow"/>
          <w:lang w:eastAsia="ja-JP"/>
        </w:rPr>
        <w:t>,</w:t>
      </w:r>
      <w:r w:rsidRPr="00472616">
        <w:rPr>
          <w:rFonts w:hint="eastAsia"/>
          <w:highlight w:val="yellow"/>
          <w:lang w:eastAsia="ja-JP"/>
        </w:rPr>
        <w:tab/>
        <w:t>(15.1a)</w:t>
      </w:r>
    </w:p>
    <w:p w14:paraId="7065A50D" w14:textId="77777777" w:rsidR="00402BAC" w:rsidRPr="00472616" w:rsidRDefault="00402BAC" w:rsidP="00402BAC">
      <w:pPr>
        <w:pStyle w:val="equation"/>
        <w:rPr>
          <w:rFonts w:hint="eastAsia"/>
          <w:highlight w:val="yellow"/>
          <w:lang w:eastAsia="ja-JP"/>
        </w:rPr>
      </w:pPr>
      <w:r w:rsidRPr="00472616">
        <w:rPr>
          <w:rFonts w:hint="eastAsia"/>
          <w:highlight w:val="yellow"/>
          <w:lang w:eastAsia="ja-JP"/>
        </w:rPr>
        <w:lastRenderedPageBreak/>
        <w:tab/>
      </w:r>
      <w:r w:rsidRPr="00472616">
        <w:rPr>
          <w:highlight w:val="yellow"/>
          <w:lang w:eastAsia="ja-JP"/>
        </w:rPr>
        <w:fldChar w:fldCharType="begin"/>
      </w:r>
      <w:r w:rsidRPr="00472616">
        <w:rPr>
          <w:highlight w:val="yellow"/>
          <w:lang w:eastAsia="ja-JP"/>
        </w:rPr>
        <w:instrText xml:space="preserve"> QUOTE </w:instrText>
      </w:r>
      <w:r w:rsidR="00E85A13" w:rsidRPr="00472616">
        <w:rPr>
          <w:rFonts w:hint="eastAsia"/>
          <w:noProof/>
          <w:position w:val="-27"/>
          <w:highlight w:val="yellow"/>
        </w:rPr>
        <w:pict w14:anchorId="03581A24">
          <v:shape id="_x0000_i1050"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472616">
        <w:rPr>
          <w:highlight w:val="yellow"/>
          <w:lang w:eastAsia="ja-JP"/>
        </w:rPr>
        <w:instrText xml:space="preserve"> </w:instrText>
      </w:r>
      <w:r w:rsidRPr="00472616">
        <w:rPr>
          <w:highlight w:val="yellow"/>
          <w:lang w:eastAsia="ja-JP"/>
        </w:rPr>
        <w:fldChar w:fldCharType="separate"/>
      </w:r>
      <w:r w:rsidRPr="00472616">
        <w:rPr>
          <w:highlight w:val="yellow"/>
          <w:lang w:eastAsia="ja-JP"/>
        </w:rPr>
        <w:fldChar w:fldCharType="end"/>
      </w:r>
      <w:r w:rsidR="00E85A13" w:rsidRPr="00472616">
        <w:rPr>
          <w:noProof/>
          <w:position w:val="-86"/>
          <w:highlight w:val="yellow"/>
        </w:rPr>
        <w:object w:dxaOrig="5660" w:dyaOrig="1820" w14:anchorId="2F1F583A">
          <v:shape id="_x0000_i1049" type="#_x0000_t75" alt="" style="width:283pt;height:91.25pt;mso-width-percent:0;mso-height-percent:0;mso-width-percent:0;mso-height-percent:0" o:ole="">
            <v:imagedata r:id="rId14" o:title=""/>
          </v:shape>
          <o:OLEObject Type="Embed" ProgID="Equation.3" ShapeID="_x0000_i1049" DrawAspect="Content" ObjectID="_1677101370" r:id="rId15"/>
        </w:object>
      </w:r>
      <w:r w:rsidR="007F7779" w:rsidRPr="00472616">
        <w:rPr>
          <w:rFonts w:hint="eastAsia"/>
          <w:highlight w:val="yellow"/>
          <w:lang w:eastAsia="ja-JP"/>
        </w:rPr>
        <w:t>,</w:t>
      </w:r>
      <w:r w:rsidRPr="00472616">
        <w:rPr>
          <w:rFonts w:hint="eastAsia"/>
          <w:highlight w:val="yellow"/>
          <w:lang w:eastAsia="ja-JP"/>
        </w:rPr>
        <w:tab/>
        <w:t>(15.1b)</w:t>
      </w:r>
    </w:p>
    <w:p w14:paraId="0679E102" w14:textId="77777777" w:rsidR="007F7779" w:rsidRDefault="007F7779" w:rsidP="003A1F71">
      <w:pPr>
        <w:pStyle w:val="p1a"/>
        <w:rPr>
          <w:rFonts w:hint="eastAsia"/>
          <w:lang w:eastAsia="ja-JP"/>
        </w:rPr>
      </w:pPr>
      <w:r w:rsidRPr="00472616">
        <w:rPr>
          <w:rFonts w:hint="eastAsia"/>
          <w:highlight w:val="yellow"/>
          <w:lang w:eastAsia="ja-JP"/>
        </w:rPr>
        <w:t xml:space="preserve">where </w:t>
      </w:r>
      <w:r w:rsidRPr="00472616">
        <w:rPr>
          <w:rFonts w:hint="eastAsia"/>
          <w:i/>
          <w:highlight w:val="yellow"/>
          <w:lang w:eastAsia="ja-JP"/>
        </w:rPr>
        <w:t>S</w:t>
      </w:r>
      <w:r w:rsidRPr="00472616">
        <w:rPr>
          <w:rFonts w:hint="eastAsia"/>
          <w:i/>
          <w:highlight w:val="yellow"/>
          <w:vertAlign w:val="subscript"/>
          <w:lang w:eastAsia="ja-JP"/>
        </w:rPr>
        <w:t>ij</w:t>
      </w:r>
      <w:r w:rsidRPr="00472616">
        <w:rPr>
          <w:rFonts w:hint="eastAsia"/>
          <w:highlight w:val="yellow"/>
          <w:lang w:eastAsia="ja-JP"/>
        </w:rPr>
        <w:t xml:space="preserve"> and </w:t>
      </w:r>
      <w:r w:rsidRPr="00472616">
        <w:rPr>
          <w:rFonts w:hint="eastAsia"/>
          <w:i/>
          <w:highlight w:val="yellow"/>
          <w:lang w:eastAsia="ja-JP"/>
        </w:rPr>
        <w:t>T</w:t>
      </w:r>
      <w:r w:rsidRPr="00472616">
        <w:rPr>
          <w:rFonts w:hint="eastAsia"/>
          <w:i/>
          <w:highlight w:val="yellow"/>
          <w:vertAlign w:val="subscript"/>
          <w:lang w:eastAsia="ja-JP"/>
        </w:rPr>
        <w:t>ij</w:t>
      </w:r>
      <w:r w:rsidRPr="00472616">
        <w:rPr>
          <w:rFonts w:hint="eastAsia"/>
          <w:highlight w:val="yellow"/>
          <w:lang w:eastAsia="ja-JP"/>
        </w:rPr>
        <w:t xml:space="preserve"> are the stress and strain in the </w:t>
      </w:r>
      <w:r w:rsidR="003A1F71" w:rsidRPr="00472616">
        <w:rPr>
          <w:rFonts w:hint="eastAsia"/>
          <w:i/>
          <w:highlight w:val="yellow"/>
          <w:lang w:eastAsia="ja-JP"/>
        </w:rPr>
        <w:t>j</w:t>
      </w:r>
      <w:r w:rsidRPr="00472616">
        <w:rPr>
          <w:rFonts w:hint="eastAsia"/>
          <w:highlight w:val="yellow"/>
          <w:lang w:eastAsia="ja-JP"/>
        </w:rPr>
        <w:t>-direction</w:t>
      </w:r>
      <w:r w:rsidR="003A1F71" w:rsidRPr="00472616">
        <w:rPr>
          <w:rFonts w:hint="eastAsia"/>
          <w:highlight w:val="yellow"/>
          <w:lang w:eastAsia="ja-JP"/>
        </w:rPr>
        <w:t xml:space="preserve"> on the </w:t>
      </w:r>
      <w:r w:rsidR="003A1F71" w:rsidRPr="00472616">
        <w:rPr>
          <w:rFonts w:hint="eastAsia"/>
          <w:i/>
          <w:highlight w:val="yellow"/>
          <w:lang w:eastAsia="ja-JP"/>
        </w:rPr>
        <w:t>i</w:t>
      </w:r>
      <w:r w:rsidR="003A1F71" w:rsidRPr="00472616">
        <w:rPr>
          <w:rFonts w:hint="eastAsia"/>
          <w:highlight w:val="yellow"/>
          <w:lang w:eastAsia="ja-JP"/>
        </w:rPr>
        <w:t>-plane, respe</w:t>
      </w:r>
      <w:r w:rsidR="003A1F71" w:rsidRPr="00472616">
        <w:rPr>
          <w:rFonts w:hint="eastAsia"/>
          <w:highlight w:val="yellow"/>
          <w:lang w:eastAsia="ja-JP"/>
        </w:rPr>
        <w:t>c</w:t>
      </w:r>
      <w:r w:rsidR="003A1F71" w:rsidRPr="00472616">
        <w:rPr>
          <w:rFonts w:hint="eastAsia"/>
          <w:highlight w:val="yellow"/>
          <w:lang w:eastAsia="ja-JP"/>
        </w:rPr>
        <w:t xml:space="preserve">tively, and </w:t>
      </w:r>
      <w:r w:rsidRPr="00472616">
        <w:rPr>
          <w:i/>
          <w:highlight w:val="yellow"/>
          <w:lang w:eastAsia="ja-JP"/>
        </w:rPr>
        <w:t>E</w:t>
      </w:r>
      <w:r w:rsidRPr="00472616">
        <w:rPr>
          <w:i/>
          <w:highlight w:val="yellow"/>
          <w:vertAlign w:val="subscript"/>
          <w:lang w:eastAsia="ja-JP"/>
        </w:rPr>
        <w:t>i</w:t>
      </w:r>
      <w:r w:rsidRPr="00472616">
        <w:rPr>
          <w:highlight w:val="yellow"/>
          <w:lang w:eastAsia="ja-JP"/>
        </w:rPr>
        <w:t xml:space="preserve"> </w:t>
      </w:r>
      <w:r w:rsidRPr="00472616">
        <w:rPr>
          <w:rFonts w:hint="eastAsia"/>
          <w:highlight w:val="yellow"/>
          <w:lang w:eastAsia="ja-JP"/>
        </w:rPr>
        <w:t xml:space="preserve">and </w:t>
      </w:r>
      <w:r w:rsidRPr="00472616">
        <w:rPr>
          <w:rFonts w:hint="eastAsia"/>
          <w:i/>
          <w:highlight w:val="yellow"/>
          <w:lang w:eastAsia="ja-JP"/>
        </w:rPr>
        <w:t>D</w:t>
      </w:r>
      <w:r w:rsidRPr="00472616">
        <w:rPr>
          <w:rFonts w:hint="eastAsia"/>
          <w:i/>
          <w:highlight w:val="yellow"/>
          <w:vertAlign w:val="subscript"/>
          <w:lang w:eastAsia="ja-JP"/>
        </w:rPr>
        <w:t>i</w:t>
      </w:r>
      <w:r w:rsidRPr="00472616">
        <w:rPr>
          <w:rFonts w:hint="eastAsia"/>
          <w:highlight w:val="yellow"/>
          <w:lang w:eastAsia="ja-JP"/>
        </w:rPr>
        <w:t xml:space="preserve"> are</w:t>
      </w:r>
      <w:r w:rsidRPr="00472616">
        <w:rPr>
          <w:highlight w:val="yellow"/>
          <w:lang w:eastAsia="ja-JP"/>
        </w:rPr>
        <w:t xml:space="preserve"> the electric field</w:t>
      </w:r>
      <w:r w:rsidRPr="00472616">
        <w:rPr>
          <w:rFonts w:hint="eastAsia"/>
          <w:highlight w:val="yellow"/>
          <w:lang w:eastAsia="ja-JP"/>
        </w:rPr>
        <w:t xml:space="preserve"> </w:t>
      </w:r>
      <w:r w:rsidRPr="00472616">
        <w:rPr>
          <w:highlight w:val="yellow"/>
          <w:lang w:eastAsia="ja-JP"/>
        </w:rPr>
        <w:t>electric displacement</w:t>
      </w:r>
      <w:r w:rsidRPr="00472616">
        <w:rPr>
          <w:rFonts w:hint="eastAsia"/>
          <w:highlight w:val="yellow"/>
          <w:lang w:eastAsia="ja-JP"/>
        </w:rPr>
        <w:t xml:space="preserve"> in the i-direction</w:t>
      </w:r>
      <w:r w:rsidRPr="00472616">
        <w:rPr>
          <w:highlight w:val="yellow"/>
          <w:lang w:eastAsia="ja-JP"/>
        </w:rPr>
        <w:t xml:space="preserve">, </w:t>
      </w:r>
      <w:r w:rsidR="003A1F71" w:rsidRPr="00472616">
        <w:rPr>
          <w:rFonts w:hint="eastAsia"/>
          <w:highlight w:val="yellow"/>
          <w:lang w:eastAsia="ja-JP"/>
        </w:rPr>
        <w:t xml:space="preserve">respectively, and </w:t>
      </w:r>
      <w:r w:rsidR="003A1F71" w:rsidRPr="00472616">
        <w:rPr>
          <w:rFonts w:hint="eastAsia"/>
          <w:i/>
          <w:highlight w:val="yellow"/>
          <w:lang w:eastAsia="ja-JP"/>
        </w:rPr>
        <w:t>s</w:t>
      </w:r>
      <w:r w:rsidRPr="00472616">
        <w:rPr>
          <w:i/>
          <w:highlight w:val="yellow"/>
          <w:vertAlign w:val="subscript"/>
          <w:lang w:eastAsia="ja-JP"/>
        </w:rPr>
        <w:t>ij</w:t>
      </w:r>
      <w:r w:rsidR="003A1F71" w:rsidRPr="00472616">
        <w:rPr>
          <w:rFonts w:hint="eastAsia"/>
          <w:highlight w:val="yellow"/>
          <w:lang w:eastAsia="ja-JP"/>
        </w:rPr>
        <w:t xml:space="preserve">, </w:t>
      </w:r>
      <w:r w:rsidR="003A1F71" w:rsidRPr="00472616">
        <w:rPr>
          <w:rFonts w:hint="eastAsia"/>
          <w:i/>
          <w:highlight w:val="yellow"/>
          <w:lang w:eastAsia="ja-JP"/>
        </w:rPr>
        <w:t>d</w:t>
      </w:r>
      <w:r w:rsidR="003A1F71" w:rsidRPr="00472616">
        <w:rPr>
          <w:rFonts w:hint="eastAsia"/>
          <w:i/>
          <w:highlight w:val="yellow"/>
          <w:vertAlign w:val="subscript"/>
          <w:lang w:eastAsia="ja-JP"/>
        </w:rPr>
        <w:t>ij</w:t>
      </w:r>
      <w:r w:rsidR="003A1F71" w:rsidRPr="00472616">
        <w:rPr>
          <w:rFonts w:hint="eastAsia"/>
          <w:highlight w:val="yellow"/>
          <w:lang w:eastAsia="ja-JP"/>
        </w:rPr>
        <w:t xml:space="preserve"> and </w:t>
      </w:r>
      <w:r w:rsidR="003A1F71" w:rsidRPr="00472616">
        <w:rPr>
          <w:rFonts w:ascii="Symbol" w:hAnsi="Symbol"/>
          <w:i/>
          <w:highlight w:val="yellow"/>
          <w:lang w:eastAsia="ja-JP"/>
        </w:rPr>
        <w:t></w:t>
      </w:r>
      <w:r w:rsidR="003A1F71" w:rsidRPr="00472616">
        <w:rPr>
          <w:rFonts w:hint="eastAsia"/>
          <w:i/>
          <w:highlight w:val="yellow"/>
          <w:vertAlign w:val="subscript"/>
          <w:lang w:eastAsia="ja-JP"/>
        </w:rPr>
        <w:t>ij</w:t>
      </w:r>
      <w:r w:rsidRPr="00472616">
        <w:rPr>
          <w:highlight w:val="yellow"/>
          <w:lang w:eastAsia="ja-JP"/>
        </w:rPr>
        <w:t xml:space="preserve"> </w:t>
      </w:r>
      <w:r w:rsidR="003A1F71" w:rsidRPr="00472616">
        <w:rPr>
          <w:rFonts w:hint="eastAsia"/>
          <w:highlight w:val="yellow"/>
          <w:lang w:eastAsia="ja-JP"/>
        </w:rPr>
        <w:t>are</w:t>
      </w:r>
      <w:r w:rsidRPr="00472616">
        <w:rPr>
          <w:highlight w:val="yellow"/>
          <w:lang w:eastAsia="ja-JP"/>
        </w:rPr>
        <w:t xml:space="preserve"> the </w:t>
      </w:r>
      <w:r w:rsidR="003A1F71" w:rsidRPr="00472616">
        <w:rPr>
          <w:highlight w:val="yellow"/>
          <w:lang w:eastAsia="ja-JP"/>
        </w:rPr>
        <w:t>compliance</w:t>
      </w:r>
      <w:r w:rsidR="003A1F71" w:rsidRPr="00472616">
        <w:rPr>
          <w:rFonts w:hint="eastAsia"/>
          <w:highlight w:val="yellow"/>
          <w:lang w:eastAsia="ja-JP"/>
        </w:rPr>
        <w:t xml:space="preserve">, piezoelectric constant, and </w:t>
      </w:r>
      <w:r w:rsidRPr="00472616">
        <w:rPr>
          <w:highlight w:val="yellow"/>
          <w:lang w:eastAsia="ja-JP"/>
        </w:rPr>
        <w:t>di</w:t>
      </w:r>
      <w:r w:rsidRPr="00472616">
        <w:rPr>
          <w:highlight w:val="yellow"/>
          <w:lang w:eastAsia="ja-JP"/>
        </w:rPr>
        <w:t>e</w:t>
      </w:r>
      <w:r w:rsidRPr="00472616">
        <w:rPr>
          <w:highlight w:val="yellow"/>
          <w:lang w:eastAsia="ja-JP"/>
        </w:rPr>
        <w:t>lectric constant</w:t>
      </w:r>
      <w:r w:rsidR="003A1F71" w:rsidRPr="00472616">
        <w:rPr>
          <w:rFonts w:hint="eastAsia"/>
          <w:highlight w:val="yellow"/>
          <w:lang w:eastAsia="ja-JP"/>
        </w:rPr>
        <w:t>, respectively</w:t>
      </w:r>
      <w:r w:rsidRPr="00472616">
        <w:rPr>
          <w:highlight w:val="yellow"/>
          <w:lang w:eastAsia="ja-JP"/>
        </w:rPr>
        <w:t>.</w:t>
      </w:r>
    </w:p>
    <w:p w14:paraId="0CB9B1D1" w14:textId="77777777" w:rsidR="00534393" w:rsidRDefault="00534393" w:rsidP="00534393">
      <w:pPr>
        <w:rPr>
          <w:rFonts w:hint="eastAsia"/>
          <w:lang w:eastAsia="ja-JP"/>
        </w:rPr>
      </w:pPr>
      <w:r w:rsidRPr="00534393">
        <w:rPr>
          <w:lang w:eastAsia="ja-JP"/>
        </w:rPr>
        <w:t xml:space="preserve">In this </w:t>
      </w:r>
      <w:r>
        <w:rPr>
          <w:rFonts w:hint="eastAsia"/>
          <w:lang w:eastAsia="ja-JP"/>
        </w:rPr>
        <w:t>section</w:t>
      </w:r>
      <w:r w:rsidRPr="00534393">
        <w:rPr>
          <w:lang w:eastAsia="ja-JP"/>
        </w:rPr>
        <w:t>, initial studies on static and the dynamic piezoelectric effects at low frequencies in cortical bone are mainly introduced. Most of them were pe</w:t>
      </w:r>
      <w:r w:rsidRPr="00534393">
        <w:rPr>
          <w:lang w:eastAsia="ja-JP"/>
        </w:rPr>
        <w:t>r</w:t>
      </w:r>
      <w:r w:rsidRPr="00534393">
        <w:rPr>
          <w:lang w:eastAsia="ja-JP"/>
        </w:rPr>
        <w:t xml:space="preserve">formed </w:t>
      </w:r>
      <w:r>
        <w:rPr>
          <w:rFonts w:hint="eastAsia"/>
          <w:lang w:eastAsia="ja-JP"/>
        </w:rPr>
        <w:t>before</w:t>
      </w:r>
      <w:r w:rsidRPr="00534393">
        <w:rPr>
          <w:lang w:eastAsia="ja-JP"/>
        </w:rPr>
        <w:t xml:space="preserve"> the 2000s.</w:t>
      </w:r>
    </w:p>
    <w:p w14:paraId="4AE75938" w14:textId="77777777" w:rsidR="00534393" w:rsidRDefault="00534393" w:rsidP="00534393">
      <w:pPr>
        <w:pStyle w:val="heading3"/>
        <w:rPr>
          <w:rFonts w:hint="eastAsia"/>
          <w:lang w:eastAsia="ja-JP"/>
        </w:rPr>
      </w:pPr>
      <w:r>
        <w:rPr>
          <w:rFonts w:hint="eastAsia"/>
          <w:lang w:eastAsia="ja-JP"/>
        </w:rPr>
        <w:t>15.2.1</w:t>
      </w:r>
      <w:r>
        <w:rPr>
          <w:lang w:eastAsia="ja-JP"/>
        </w:rPr>
        <w:tab/>
      </w:r>
      <w:r w:rsidR="007A3E38" w:rsidRPr="007A3E38">
        <w:rPr>
          <w:lang w:eastAsia="ja-JP"/>
        </w:rPr>
        <w:t>Discovery of Piezoelectricity in Bone</w:t>
      </w:r>
    </w:p>
    <w:p w14:paraId="28569F53" w14:textId="77777777" w:rsidR="007A3E38" w:rsidRDefault="007A3E38" w:rsidP="007A3E38">
      <w:pPr>
        <w:pStyle w:val="p1a"/>
        <w:rPr>
          <w:rFonts w:hint="eastAsia"/>
          <w:lang w:eastAsia="ja-JP"/>
        </w:rPr>
      </w:pPr>
      <w:r w:rsidRPr="007A3E38">
        <w:rPr>
          <w:lang w:eastAsia="ja-JP"/>
        </w:rPr>
        <w:t xml:space="preserve">The experimental observation of the piezoelectricity in bone was first reported by Fukada and Yasuda </w:t>
      </w:r>
      <w:r w:rsidR="00511D2B">
        <w:rPr>
          <w:rFonts w:hint="eastAsia"/>
          <w:lang w:eastAsia="ja-JP"/>
        </w:rPr>
        <w:t>(</w:t>
      </w:r>
      <w:r w:rsidRPr="007A3E38">
        <w:rPr>
          <w:lang w:eastAsia="ja-JP"/>
        </w:rPr>
        <w:t>1957</w:t>
      </w:r>
      <w:r>
        <w:rPr>
          <w:rFonts w:hint="eastAsia"/>
          <w:lang w:eastAsia="ja-JP"/>
        </w:rPr>
        <w:t>)</w:t>
      </w:r>
      <w:r w:rsidRPr="007A3E38">
        <w:rPr>
          <w:lang w:eastAsia="ja-JP"/>
        </w:rPr>
        <w:t xml:space="preserve">. Both direct and converse piezoelectric effects were observed by the experimental apparatus used when Fukada succeeded in observing the piezoelectric effects in wood </w:t>
      </w:r>
      <w:r>
        <w:rPr>
          <w:rFonts w:hint="eastAsia"/>
          <w:lang w:eastAsia="ja-JP"/>
        </w:rPr>
        <w:t>(Fukada 1955)</w:t>
      </w:r>
      <w:r w:rsidRPr="007A3E38">
        <w:rPr>
          <w:lang w:eastAsia="ja-JP"/>
        </w:rPr>
        <w:t>. In the experiments, plate-shaped cortical bone specimens cut from human and bovine femur and dried were used. The static method using a lever mechanism was adopted in the exper</w:t>
      </w:r>
      <w:r w:rsidRPr="007A3E38">
        <w:rPr>
          <w:lang w:eastAsia="ja-JP"/>
        </w:rPr>
        <w:t>i</w:t>
      </w:r>
      <w:r w:rsidRPr="007A3E38">
        <w:rPr>
          <w:lang w:eastAsia="ja-JP"/>
        </w:rPr>
        <w:t>ments of the direct piezoelectric effects, while the dynamical method using a Rochelle salt pi</w:t>
      </w:r>
      <w:r w:rsidRPr="007A3E38">
        <w:rPr>
          <w:lang w:eastAsia="ja-JP"/>
        </w:rPr>
        <w:t>e</w:t>
      </w:r>
      <w:r w:rsidRPr="007A3E38">
        <w:rPr>
          <w:lang w:eastAsia="ja-JP"/>
        </w:rPr>
        <w:t>zoelectric element was adopted in both experiments of the direct and converse p</w:t>
      </w:r>
      <w:r w:rsidRPr="007A3E38">
        <w:rPr>
          <w:lang w:eastAsia="ja-JP"/>
        </w:rPr>
        <w:t>i</w:t>
      </w:r>
      <w:r w:rsidRPr="007A3E38">
        <w:rPr>
          <w:lang w:eastAsia="ja-JP"/>
        </w:rPr>
        <w:t>ezoelectric effects. In the dynamical method, the frequency was 2 kHz. The piez</w:t>
      </w:r>
      <w:r w:rsidRPr="007A3E38">
        <w:rPr>
          <w:lang w:eastAsia="ja-JP"/>
        </w:rPr>
        <w:t>o</w:t>
      </w:r>
      <w:r w:rsidRPr="007A3E38">
        <w:rPr>
          <w:lang w:eastAsia="ja-JP"/>
        </w:rPr>
        <w:t xml:space="preserve">electric effects could be observed only when shear stress was applied to the collagen fibers. The experimental results are shown in Figs. </w:t>
      </w:r>
      <w:r w:rsidR="000E2638">
        <w:rPr>
          <w:rFonts w:hint="eastAsia"/>
          <w:lang w:eastAsia="ja-JP"/>
        </w:rPr>
        <w:t>15.</w:t>
      </w:r>
      <w:r w:rsidRPr="007A3E38">
        <w:rPr>
          <w:lang w:eastAsia="ja-JP"/>
        </w:rPr>
        <w:t xml:space="preserve">1(a) and </w:t>
      </w:r>
      <w:r w:rsidR="000E2638">
        <w:rPr>
          <w:rFonts w:hint="eastAsia"/>
          <w:lang w:eastAsia="ja-JP"/>
        </w:rPr>
        <w:t>15.</w:t>
      </w:r>
      <w:r w:rsidRPr="007A3E38">
        <w:rPr>
          <w:lang w:eastAsia="ja-JP"/>
        </w:rPr>
        <w:t>1(b) which show the direct and converse piezoelectric effects, respectively. From the experimental results, the matrix of the p</w:t>
      </w:r>
      <w:r w:rsidRPr="007A3E38">
        <w:rPr>
          <w:lang w:eastAsia="ja-JP"/>
        </w:rPr>
        <w:t>i</w:t>
      </w:r>
      <w:r w:rsidRPr="007A3E38">
        <w:rPr>
          <w:lang w:eastAsia="ja-JP"/>
        </w:rPr>
        <w:t>ezoelectric constant was determined as</w:t>
      </w:r>
    </w:p>
    <w:p w14:paraId="1E2AEECC" w14:textId="77777777" w:rsidR="007A3E38" w:rsidRDefault="007A3E38" w:rsidP="007A3E38">
      <w:pPr>
        <w:pStyle w:val="equation"/>
        <w:rPr>
          <w:rFonts w:hint="eastAsia"/>
          <w:lang w:eastAsia="ja-JP"/>
        </w:rPr>
      </w:pPr>
      <w:r>
        <w:rPr>
          <w:rFonts w:hint="eastAsia"/>
          <w:lang w:eastAsia="ja-JP"/>
        </w:rPr>
        <w:tab/>
      </w:r>
      <w:r w:rsidRPr="007A3E38">
        <w:rPr>
          <w:lang w:eastAsia="ja-JP"/>
        </w:rPr>
        <w:fldChar w:fldCharType="begin"/>
      </w:r>
      <w:r w:rsidRPr="007A3E38">
        <w:rPr>
          <w:lang w:eastAsia="ja-JP"/>
        </w:rPr>
        <w:instrText xml:space="preserve"> QUOTE </w:instrText>
      </w:r>
      <w:r w:rsidR="00E85A13" w:rsidRPr="007A3E38">
        <w:rPr>
          <w:rFonts w:hint="eastAsia"/>
          <w:noProof/>
          <w:position w:val="-27"/>
        </w:rPr>
        <w:pict w14:anchorId="705DB2F4">
          <v:shape id="_x0000_i1048"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7A3E38">
        <w:rPr>
          <w:lang w:eastAsia="ja-JP"/>
        </w:rPr>
        <w:instrText xml:space="preserve"> </w:instrText>
      </w:r>
      <w:r w:rsidRPr="007A3E38">
        <w:rPr>
          <w:lang w:eastAsia="ja-JP"/>
        </w:rPr>
        <w:fldChar w:fldCharType="separate"/>
      </w:r>
      <w:r w:rsidRPr="007A3E38">
        <w:rPr>
          <w:lang w:eastAsia="ja-JP"/>
        </w:rPr>
        <w:fldChar w:fldCharType="end"/>
      </w:r>
      <w:r w:rsidR="00E85A13" w:rsidRPr="006072D1">
        <w:rPr>
          <w:noProof/>
          <w:position w:val="-42"/>
        </w:rPr>
        <w:object w:dxaOrig="2180" w:dyaOrig="940" w14:anchorId="06E8F780">
          <v:shape id="_x0000_i1047" type="#_x0000_t75" alt="" style="width:109pt;height:47.05pt;mso-width-percent:0;mso-height-percent:0;mso-width-percent:0;mso-height-percent:0" o:ole="">
            <v:imagedata r:id="rId16" o:title=""/>
          </v:shape>
          <o:OLEObject Type="Embed" ProgID="Equation.3" ShapeID="_x0000_i1047" DrawAspect="Content" ObjectID="_1677101371" r:id="rId17"/>
        </w:object>
      </w:r>
      <w:r w:rsidR="003242A6">
        <w:rPr>
          <w:rFonts w:hint="eastAsia"/>
          <w:lang w:eastAsia="ja-JP"/>
        </w:rPr>
        <w:t>.</w:t>
      </w:r>
      <w:r>
        <w:rPr>
          <w:rFonts w:hint="eastAsia"/>
          <w:lang w:eastAsia="ja-JP"/>
        </w:rPr>
        <w:tab/>
        <w:t>(15.</w:t>
      </w:r>
      <w:r w:rsidR="003242A6">
        <w:rPr>
          <w:rFonts w:hint="eastAsia"/>
          <w:lang w:eastAsia="ja-JP"/>
        </w:rPr>
        <w:t>2</w:t>
      </w:r>
      <w:r>
        <w:rPr>
          <w:rFonts w:hint="eastAsia"/>
          <w:lang w:eastAsia="ja-JP"/>
        </w:rPr>
        <w:t>)</w:t>
      </w:r>
    </w:p>
    <w:p w14:paraId="7017D210" w14:textId="77777777" w:rsidR="007A3E38" w:rsidRDefault="003242A6" w:rsidP="007A3E38">
      <w:pPr>
        <w:pStyle w:val="p1a"/>
        <w:rPr>
          <w:rFonts w:hint="eastAsia"/>
          <w:lang w:eastAsia="ja-JP"/>
        </w:rPr>
      </w:pPr>
      <w:r w:rsidRPr="00472616">
        <w:rPr>
          <w:rFonts w:hint="eastAsia"/>
          <w:highlight w:val="yellow"/>
          <w:lang w:eastAsia="ja-JP"/>
        </w:rPr>
        <w:t xml:space="preserve">Here, the 1-direction </w:t>
      </w:r>
      <w:r w:rsidR="00472616" w:rsidRPr="00472616">
        <w:rPr>
          <w:rFonts w:hint="eastAsia"/>
          <w:highlight w:val="yellow"/>
          <w:lang w:eastAsia="ja-JP"/>
        </w:rPr>
        <w:t xml:space="preserve">was defined as the axial direction of the cylindrical cortical shell, along which the collagen fibers made the spiral </w:t>
      </w:r>
      <w:r w:rsidR="00472616" w:rsidRPr="00472616">
        <w:rPr>
          <w:highlight w:val="yellow"/>
          <w:lang w:eastAsia="ja-JP"/>
        </w:rPr>
        <w:t>structure</w:t>
      </w:r>
      <w:r w:rsidR="00472616" w:rsidRPr="00472616">
        <w:rPr>
          <w:rFonts w:hint="eastAsia"/>
          <w:highlight w:val="yellow"/>
          <w:lang w:eastAsia="ja-JP"/>
        </w:rPr>
        <w:t>, and the symme</w:t>
      </w:r>
      <w:r w:rsidR="00472616" w:rsidRPr="00472616">
        <w:rPr>
          <w:rFonts w:hint="eastAsia"/>
          <w:highlight w:val="yellow"/>
          <w:lang w:eastAsia="ja-JP"/>
        </w:rPr>
        <w:t>t</w:t>
      </w:r>
      <w:r w:rsidR="00472616" w:rsidRPr="00472616">
        <w:rPr>
          <w:rFonts w:hint="eastAsia"/>
          <w:highlight w:val="yellow"/>
          <w:lang w:eastAsia="ja-JP"/>
        </w:rPr>
        <w:t>rical properties to the axis was assumed.</w:t>
      </w:r>
      <w:r w:rsidR="00472616">
        <w:rPr>
          <w:rFonts w:hint="eastAsia"/>
          <w:lang w:eastAsia="ja-JP"/>
        </w:rPr>
        <w:t xml:space="preserve"> T</w:t>
      </w:r>
      <w:r w:rsidR="007A3E38" w:rsidRPr="007A3E38">
        <w:rPr>
          <w:lang w:eastAsia="ja-JP"/>
        </w:rPr>
        <w:t>he maximum measured value of the p</w:t>
      </w:r>
      <w:r w:rsidR="007A3E38" w:rsidRPr="007A3E38">
        <w:rPr>
          <w:lang w:eastAsia="ja-JP"/>
        </w:rPr>
        <w:t>i</w:t>
      </w:r>
      <w:r w:rsidR="007A3E38" w:rsidRPr="007A3E38">
        <w:rPr>
          <w:lang w:eastAsia="ja-JP"/>
        </w:rPr>
        <w:t xml:space="preserve">ezoelectric constant </w:t>
      </w:r>
      <w:r w:rsidR="007A3E38" w:rsidRPr="007A3E38">
        <w:rPr>
          <w:i/>
          <w:lang w:eastAsia="ja-JP"/>
        </w:rPr>
        <w:t>d</w:t>
      </w:r>
      <w:r w:rsidR="007A3E38" w:rsidRPr="007A3E38">
        <w:rPr>
          <w:vertAlign w:val="subscript"/>
          <w:lang w:eastAsia="ja-JP"/>
        </w:rPr>
        <w:t>14</w:t>
      </w:r>
      <w:r w:rsidR="007A3E38" w:rsidRPr="007A3E38">
        <w:rPr>
          <w:lang w:eastAsia="ja-JP"/>
        </w:rPr>
        <w:t xml:space="preserve"> was 6 </w:t>
      </w:r>
      <w:r w:rsidR="007A3E38" w:rsidRPr="007A3E38">
        <w:rPr>
          <w:rFonts w:ascii="Symbol" w:hAnsi="Symbol"/>
          <w:lang w:eastAsia="ja-JP"/>
        </w:rPr>
        <w:t></w:t>
      </w:r>
      <w:r w:rsidR="007A3E38" w:rsidRPr="007A3E38">
        <w:rPr>
          <w:lang w:eastAsia="ja-JP"/>
        </w:rPr>
        <w:t xml:space="preserve"> 10</w:t>
      </w:r>
      <w:r w:rsidR="007A3E38" w:rsidRPr="007A3E38">
        <w:rPr>
          <w:vertAlign w:val="superscript"/>
          <w:lang w:eastAsia="ja-JP"/>
        </w:rPr>
        <w:t>-9</w:t>
      </w:r>
      <w:r w:rsidR="007A3E38" w:rsidRPr="007A3E38">
        <w:rPr>
          <w:lang w:eastAsia="ja-JP"/>
        </w:rPr>
        <w:t xml:space="preserve"> esu/dyne </w:t>
      </w:r>
      <w:r w:rsidR="004B1A1F">
        <w:rPr>
          <w:rFonts w:hint="eastAsia"/>
          <w:lang w:eastAsia="ja-JP"/>
        </w:rPr>
        <w:t xml:space="preserve">= </w:t>
      </w:r>
      <w:r w:rsidR="007A3E38" w:rsidRPr="007A3E38">
        <w:rPr>
          <w:lang w:eastAsia="ja-JP"/>
        </w:rPr>
        <w:t xml:space="preserve">2 </w:t>
      </w:r>
      <w:r w:rsidR="007A3E38" w:rsidRPr="007A3E38">
        <w:rPr>
          <w:rFonts w:ascii="Symbol" w:hAnsi="Symbol"/>
          <w:lang w:eastAsia="ja-JP"/>
        </w:rPr>
        <w:t></w:t>
      </w:r>
      <w:r w:rsidR="007A3E38" w:rsidRPr="007A3E38">
        <w:rPr>
          <w:lang w:eastAsia="ja-JP"/>
        </w:rPr>
        <w:t xml:space="preserve"> 10</w:t>
      </w:r>
      <w:r w:rsidR="007A3E38" w:rsidRPr="007A3E38">
        <w:rPr>
          <w:vertAlign w:val="superscript"/>
          <w:lang w:eastAsia="ja-JP"/>
        </w:rPr>
        <w:t>-13</w:t>
      </w:r>
      <w:r w:rsidR="007A3E38" w:rsidRPr="007A3E38">
        <w:rPr>
          <w:lang w:eastAsia="ja-JP"/>
        </w:rPr>
        <w:t xml:space="preserve"> C/N</w:t>
      </w:r>
      <w:r w:rsidR="004B1A1F">
        <w:rPr>
          <w:rFonts w:hint="eastAsia"/>
          <w:lang w:eastAsia="ja-JP"/>
        </w:rPr>
        <w:t xml:space="preserve"> </w:t>
      </w:r>
      <w:r w:rsidR="004B1A1F" w:rsidRPr="004B1A1F">
        <w:rPr>
          <w:rFonts w:hint="eastAsia"/>
          <w:highlight w:val="yellow"/>
          <w:lang w:eastAsia="ja-JP"/>
        </w:rPr>
        <w:t>(note that the va</w:t>
      </w:r>
      <w:r w:rsidR="004B1A1F" w:rsidRPr="004B1A1F">
        <w:rPr>
          <w:rFonts w:hint="eastAsia"/>
          <w:highlight w:val="yellow"/>
          <w:lang w:eastAsia="ja-JP"/>
        </w:rPr>
        <w:t>l</w:t>
      </w:r>
      <w:r w:rsidR="004B1A1F" w:rsidRPr="004B1A1F">
        <w:rPr>
          <w:rFonts w:hint="eastAsia"/>
          <w:highlight w:val="yellow"/>
          <w:lang w:eastAsia="ja-JP"/>
        </w:rPr>
        <w:t>ue in the reference was given in not SI of units but cgs system</w:t>
      </w:r>
      <w:r w:rsidR="007A3E38" w:rsidRPr="004B1A1F">
        <w:rPr>
          <w:highlight w:val="yellow"/>
          <w:lang w:eastAsia="ja-JP"/>
        </w:rPr>
        <w:t>)</w:t>
      </w:r>
      <w:r w:rsidR="007A3E38" w:rsidRPr="007A3E38">
        <w:rPr>
          <w:lang w:eastAsia="ja-JP"/>
        </w:rPr>
        <w:t>, which was approx</w:t>
      </w:r>
      <w:r w:rsidR="007A3E38" w:rsidRPr="007A3E38">
        <w:rPr>
          <w:lang w:eastAsia="ja-JP"/>
        </w:rPr>
        <w:t>i</w:t>
      </w:r>
      <w:r w:rsidR="007A3E38" w:rsidRPr="007A3E38">
        <w:rPr>
          <w:lang w:eastAsia="ja-JP"/>
        </w:rPr>
        <w:lastRenderedPageBreak/>
        <w:t xml:space="preserve">mately one tenth of </w:t>
      </w:r>
      <w:r w:rsidR="007A3E38" w:rsidRPr="007A3E38">
        <w:rPr>
          <w:i/>
          <w:lang w:eastAsia="ja-JP"/>
        </w:rPr>
        <w:t>d</w:t>
      </w:r>
      <w:r w:rsidR="007A3E38" w:rsidRPr="007A3E38">
        <w:rPr>
          <w:vertAlign w:val="subscript"/>
          <w:lang w:eastAsia="ja-JP"/>
        </w:rPr>
        <w:t>11</w:t>
      </w:r>
      <w:r w:rsidR="007A3E38" w:rsidRPr="007A3E38">
        <w:rPr>
          <w:lang w:eastAsia="ja-JP"/>
        </w:rPr>
        <w:t xml:space="preserve"> of quartz. </w:t>
      </w:r>
      <w:r w:rsidR="006F1A06">
        <w:rPr>
          <w:rFonts w:hint="eastAsia"/>
          <w:lang w:eastAsia="ja-JP"/>
        </w:rPr>
        <w:t>T</w:t>
      </w:r>
      <w:r w:rsidR="007A3E38" w:rsidRPr="007A3E38">
        <w:rPr>
          <w:lang w:eastAsia="ja-JP"/>
        </w:rPr>
        <w:t xml:space="preserve">he piezoelectric response to bending stress was observed in several mammalian and amphibian long bones by Bassett and Becker </w:t>
      </w:r>
      <w:r w:rsidR="00511D2B" w:rsidRPr="00511D2B">
        <w:rPr>
          <w:rFonts w:hint="eastAsia"/>
          <w:lang w:eastAsia="ja-JP"/>
        </w:rPr>
        <w:t>(</w:t>
      </w:r>
      <w:r w:rsidR="007A3E38" w:rsidRPr="00511D2B">
        <w:rPr>
          <w:rFonts w:hint="eastAsia"/>
          <w:lang w:eastAsia="ja-JP"/>
        </w:rPr>
        <w:t>1962)</w:t>
      </w:r>
      <w:r w:rsidR="007A3E38" w:rsidRPr="007A3E38">
        <w:rPr>
          <w:lang w:eastAsia="ja-JP"/>
        </w:rPr>
        <w:t>, and the results showed that negative electrical potentials could be genera</w:t>
      </w:r>
      <w:r w:rsidR="007A3E38" w:rsidRPr="007A3E38">
        <w:rPr>
          <w:lang w:eastAsia="ja-JP"/>
        </w:rPr>
        <w:t>t</w:t>
      </w:r>
      <w:r w:rsidR="007A3E38" w:rsidRPr="007A3E38">
        <w:rPr>
          <w:lang w:eastAsia="ja-JP"/>
        </w:rPr>
        <w:t>ed under compression. Moreover, it was described that the results were similar to the previous ones reported by Fukada and Yasuda</w:t>
      </w:r>
      <w:r w:rsidR="007A3E38">
        <w:rPr>
          <w:rFonts w:hint="eastAsia"/>
          <w:lang w:eastAsia="ja-JP"/>
        </w:rPr>
        <w:t xml:space="preserve"> (1957)</w:t>
      </w:r>
      <w:r w:rsidR="007A3E38" w:rsidRPr="007A3E38">
        <w:rPr>
          <w:lang w:eastAsia="ja-JP"/>
        </w:rPr>
        <w:t xml:space="preserve">. </w:t>
      </w:r>
      <w:r w:rsidR="00511D2B">
        <w:rPr>
          <w:rFonts w:hint="eastAsia"/>
          <w:lang w:eastAsia="ja-JP"/>
        </w:rPr>
        <w:t>T</w:t>
      </w:r>
      <w:r w:rsidR="007A3E38" w:rsidRPr="007A3E38">
        <w:rPr>
          <w:lang w:eastAsia="ja-JP"/>
        </w:rPr>
        <w:t>he magn</w:t>
      </w:r>
      <w:r w:rsidR="007A3E38" w:rsidRPr="007A3E38">
        <w:rPr>
          <w:lang w:eastAsia="ja-JP"/>
        </w:rPr>
        <w:t>i</w:t>
      </w:r>
      <w:r w:rsidR="007A3E38" w:rsidRPr="007A3E38">
        <w:rPr>
          <w:lang w:eastAsia="ja-JP"/>
        </w:rPr>
        <w:t xml:space="preserve">tudes of the piezoelectric responses in human and rabbit bones were measured by Shamos </w:t>
      </w:r>
      <w:r w:rsidR="007A3E38" w:rsidRPr="00511D2B">
        <w:rPr>
          <w:lang w:eastAsia="ja-JP"/>
        </w:rPr>
        <w:t>et al.</w:t>
      </w:r>
      <w:r w:rsidR="007A3E38" w:rsidRPr="007A3E38">
        <w:rPr>
          <w:lang w:eastAsia="ja-JP"/>
        </w:rPr>
        <w:t xml:space="preserve"> </w:t>
      </w:r>
      <w:r w:rsidR="007A3E38">
        <w:rPr>
          <w:rFonts w:hint="eastAsia"/>
          <w:lang w:eastAsia="ja-JP"/>
        </w:rPr>
        <w:t>(</w:t>
      </w:r>
      <w:r w:rsidR="00AA0905">
        <w:rPr>
          <w:rFonts w:hint="eastAsia"/>
          <w:lang w:eastAsia="ja-JP"/>
        </w:rPr>
        <w:t>1963</w:t>
      </w:r>
      <w:r w:rsidR="007A3E38">
        <w:rPr>
          <w:rFonts w:hint="eastAsia"/>
          <w:lang w:eastAsia="ja-JP"/>
        </w:rPr>
        <w:t>)</w:t>
      </w:r>
      <w:r w:rsidR="00AA0905">
        <w:rPr>
          <w:lang w:eastAsia="ja-JP"/>
        </w:rPr>
        <w:t xml:space="preserve">. Then, </w:t>
      </w:r>
      <w:r w:rsidR="007A3E38" w:rsidRPr="007A3E38">
        <w:rPr>
          <w:lang w:eastAsia="ja-JP"/>
        </w:rPr>
        <w:t>bending and compressing stresses were applied to long and short bones, respe</w:t>
      </w:r>
      <w:r w:rsidR="007A3E38" w:rsidRPr="007A3E38">
        <w:rPr>
          <w:lang w:eastAsia="ja-JP"/>
        </w:rPr>
        <w:t>c</w:t>
      </w:r>
      <w:r w:rsidR="007A3E38" w:rsidRPr="007A3E38">
        <w:rPr>
          <w:lang w:eastAsia="ja-JP"/>
        </w:rPr>
        <w:t>tively.</w:t>
      </w:r>
    </w:p>
    <w:p w14:paraId="5CE2945D" w14:textId="77777777" w:rsidR="0004349D"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67E7782B" wp14:editId="35F9F538">
            <wp:extent cx="1910080" cy="1430655"/>
            <wp:effectExtent l="0" t="0" r="0" b="0"/>
            <wp:docPr id="7" name="図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0080" cy="1430655"/>
                    </a:xfrm>
                    <a:prstGeom prst="rect">
                      <a:avLst/>
                    </a:prstGeom>
                    <a:noFill/>
                    <a:ln>
                      <a:noFill/>
                    </a:ln>
                  </pic:spPr>
                </pic:pic>
              </a:graphicData>
            </a:graphic>
          </wp:inline>
        </w:drawing>
      </w:r>
    </w:p>
    <w:p w14:paraId="7B62AAFE" w14:textId="77777777" w:rsidR="0004349D" w:rsidRPr="0004349D" w:rsidRDefault="0004349D" w:rsidP="00D75640">
      <w:pPr>
        <w:pStyle w:val="p1a"/>
        <w:jc w:val="center"/>
        <w:rPr>
          <w:rFonts w:hint="eastAsia"/>
          <w:lang w:eastAsia="ja-JP"/>
        </w:rPr>
      </w:pPr>
      <w:r>
        <w:rPr>
          <w:rFonts w:hint="eastAsia"/>
          <w:lang w:eastAsia="ja-JP"/>
        </w:rPr>
        <w:t xml:space="preserve">(a) </w:t>
      </w:r>
      <w:r w:rsidRPr="0004349D">
        <w:rPr>
          <w:lang w:eastAsia="ja-JP"/>
        </w:rPr>
        <w:t>Direct piezoelectric effect</w:t>
      </w:r>
    </w:p>
    <w:p w14:paraId="1346D21B" w14:textId="77777777" w:rsidR="0004349D"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514138E3" wp14:editId="4E304A9C">
            <wp:extent cx="1883410" cy="1493520"/>
            <wp:effectExtent l="0" t="0" r="0" b="0"/>
            <wp:docPr id="8" name="図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410" cy="1493520"/>
                    </a:xfrm>
                    <a:prstGeom prst="rect">
                      <a:avLst/>
                    </a:prstGeom>
                    <a:noFill/>
                    <a:ln>
                      <a:noFill/>
                    </a:ln>
                  </pic:spPr>
                </pic:pic>
              </a:graphicData>
            </a:graphic>
          </wp:inline>
        </w:drawing>
      </w:r>
    </w:p>
    <w:p w14:paraId="1EF704CA" w14:textId="77777777" w:rsidR="0004349D" w:rsidRPr="0004349D" w:rsidRDefault="0004349D" w:rsidP="00D75640">
      <w:pPr>
        <w:pStyle w:val="p1a"/>
        <w:jc w:val="center"/>
        <w:rPr>
          <w:rFonts w:hint="eastAsia"/>
          <w:lang w:eastAsia="ja-JP"/>
        </w:rPr>
      </w:pPr>
      <w:r>
        <w:rPr>
          <w:rFonts w:hint="eastAsia"/>
          <w:lang w:eastAsia="ja-JP"/>
        </w:rPr>
        <w:t xml:space="preserve">(b) </w:t>
      </w:r>
      <w:r w:rsidRPr="0004349D">
        <w:rPr>
          <w:lang w:eastAsia="ja-JP"/>
        </w:rPr>
        <w:t>Direct piezoelectric effect</w:t>
      </w:r>
    </w:p>
    <w:p w14:paraId="057F8EF4" w14:textId="77777777" w:rsidR="0004349D" w:rsidRPr="0004349D" w:rsidRDefault="0004349D"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15.1</w:t>
      </w:r>
      <w:r>
        <w:rPr>
          <w:rFonts w:hint="eastAsia"/>
          <w:lang w:eastAsia="ja-JP"/>
        </w:rPr>
        <w:t xml:space="preserve">  </w:t>
      </w:r>
      <w:r w:rsidRPr="0004349D">
        <w:rPr>
          <w:lang w:eastAsia="ja-JP"/>
        </w:rPr>
        <w:t>(</w:t>
      </w:r>
      <w:proofErr w:type="gramEnd"/>
      <w:r w:rsidRPr="0004349D">
        <w:rPr>
          <w:lang w:eastAsia="ja-JP"/>
        </w:rPr>
        <w:t xml:space="preserve">a) </w:t>
      </w:r>
      <w:r>
        <w:rPr>
          <w:rFonts w:hint="eastAsia"/>
          <w:lang w:eastAsia="ja-JP"/>
        </w:rPr>
        <w:t>D</w:t>
      </w:r>
      <w:r w:rsidRPr="0004349D">
        <w:rPr>
          <w:lang w:eastAsia="ja-JP"/>
        </w:rPr>
        <w:t>irect and (b) converse piezoelectric effects of bone. (</w:t>
      </w:r>
      <w:r w:rsidR="009B6897">
        <w:rPr>
          <w:rFonts w:hint="eastAsia"/>
          <w:lang w:eastAsia="ja-JP"/>
        </w:rPr>
        <w:t>Reproduced</w:t>
      </w:r>
      <w:r w:rsidRPr="0004349D">
        <w:rPr>
          <w:lang w:eastAsia="ja-JP"/>
        </w:rPr>
        <w:t xml:space="preserve"> from </w:t>
      </w:r>
      <w:r>
        <w:rPr>
          <w:rFonts w:hint="eastAsia"/>
          <w:lang w:eastAsia="ja-JP"/>
        </w:rPr>
        <w:t>Fukada et al. 1957</w:t>
      </w:r>
      <w:r w:rsidRPr="0004349D">
        <w:rPr>
          <w:lang w:eastAsia="ja-JP"/>
        </w:rPr>
        <w:t>)</w:t>
      </w:r>
    </w:p>
    <w:p w14:paraId="099BEAC1" w14:textId="77777777" w:rsidR="0004349D" w:rsidRDefault="0004349D" w:rsidP="0004349D">
      <w:pPr>
        <w:pStyle w:val="heading3"/>
        <w:rPr>
          <w:rFonts w:hint="eastAsia"/>
          <w:lang w:eastAsia="ja-JP"/>
        </w:rPr>
      </w:pPr>
      <w:r>
        <w:rPr>
          <w:rFonts w:hint="eastAsia"/>
          <w:lang w:eastAsia="ja-JP"/>
        </w:rPr>
        <w:t>15.2.2</w:t>
      </w:r>
      <w:r>
        <w:rPr>
          <w:lang w:eastAsia="ja-JP"/>
        </w:rPr>
        <w:tab/>
      </w:r>
      <w:r w:rsidRPr="0004349D">
        <w:rPr>
          <w:lang w:eastAsia="ja-JP"/>
        </w:rPr>
        <w:t>Origin of piezoelectricity in bone</w:t>
      </w:r>
    </w:p>
    <w:p w14:paraId="3D89A5DC" w14:textId="77777777" w:rsidR="0004349D" w:rsidRDefault="0004349D" w:rsidP="0004349D">
      <w:pPr>
        <w:pStyle w:val="p1a"/>
        <w:rPr>
          <w:rFonts w:hint="eastAsia"/>
          <w:lang w:eastAsia="ja-JP"/>
        </w:rPr>
      </w:pPr>
      <w:r w:rsidRPr="0004349D">
        <w:rPr>
          <w:lang w:eastAsia="ja-JP"/>
        </w:rPr>
        <w:t>The bone tissue is mainly composed of hydroxyapatite crystals and collagen f</w:t>
      </w:r>
      <w:r w:rsidRPr="0004349D">
        <w:rPr>
          <w:lang w:eastAsia="ja-JP"/>
        </w:rPr>
        <w:t>i</w:t>
      </w:r>
      <w:r w:rsidRPr="0004349D">
        <w:rPr>
          <w:lang w:eastAsia="ja-JP"/>
        </w:rPr>
        <w:t>bers. From the facts that the occurrence of piezoelectric effects was associated with the orientation of the collagen fibers and that the piezoelectric effects r</w:t>
      </w:r>
      <w:r w:rsidRPr="0004349D">
        <w:rPr>
          <w:lang w:eastAsia="ja-JP"/>
        </w:rPr>
        <w:t>e</w:t>
      </w:r>
      <w:r w:rsidRPr="0004349D">
        <w:rPr>
          <w:lang w:eastAsia="ja-JP"/>
        </w:rPr>
        <w:t>mained after the hydroxyapatite crystals were completely dissolved, it was e</w:t>
      </w:r>
      <w:r w:rsidRPr="0004349D">
        <w:rPr>
          <w:lang w:eastAsia="ja-JP"/>
        </w:rPr>
        <w:t>x</w:t>
      </w:r>
      <w:r w:rsidRPr="0004349D">
        <w:rPr>
          <w:lang w:eastAsia="ja-JP"/>
        </w:rPr>
        <w:t xml:space="preserve">pected that the origin of the piezoelectricity in bone was not the hydroxyapatite crystals but the collagen fibers </w:t>
      </w:r>
      <w:r>
        <w:rPr>
          <w:rFonts w:hint="eastAsia"/>
          <w:lang w:eastAsia="ja-JP"/>
        </w:rPr>
        <w:t>(Fukada et al. 1957)</w:t>
      </w:r>
      <w:r w:rsidRPr="0004349D">
        <w:rPr>
          <w:lang w:eastAsia="ja-JP"/>
        </w:rPr>
        <w:t xml:space="preserve">. To investigate the origin of </w:t>
      </w:r>
      <w:r w:rsidRPr="0004349D">
        <w:rPr>
          <w:lang w:eastAsia="ja-JP"/>
        </w:rPr>
        <w:lastRenderedPageBreak/>
        <w:t xml:space="preserve">piezoelectricity in bone, the piezoelectric properties in the tendon collagen were measured </w:t>
      </w:r>
      <w:r>
        <w:rPr>
          <w:rFonts w:hint="eastAsia"/>
          <w:lang w:eastAsia="ja-JP"/>
        </w:rPr>
        <w:t xml:space="preserve">(Fukada et al. 1964; </w:t>
      </w:r>
      <w:r w:rsidRPr="0004349D">
        <w:rPr>
          <w:lang w:eastAsia="ja-JP"/>
        </w:rPr>
        <w:t>Shamos</w:t>
      </w:r>
      <w:r>
        <w:rPr>
          <w:rFonts w:hint="eastAsia"/>
          <w:lang w:eastAsia="ja-JP"/>
        </w:rPr>
        <w:t xml:space="preserve"> et al. 1967)</w:t>
      </w:r>
      <w:r w:rsidRPr="0004349D">
        <w:rPr>
          <w:lang w:eastAsia="ja-JP"/>
        </w:rPr>
        <w:t>. The piezoelectric matrix was determined as</w:t>
      </w:r>
    </w:p>
    <w:p w14:paraId="64ACC827" w14:textId="77777777" w:rsidR="0004349D" w:rsidRDefault="0004349D" w:rsidP="0004349D">
      <w:pPr>
        <w:pStyle w:val="equation"/>
        <w:rPr>
          <w:rFonts w:hint="eastAsia"/>
          <w:lang w:eastAsia="ja-JP"/>
        </w:rPr>
      </w:pPr>
      <w:r>
        <w:rPr>
          <w:rFonts w:hint="eastAsia"/>
          <w:lang w:eastAsia="ja-JP"/>
        </w:rPr>
        <w:tab/>
      </w:r>
      <w:r w:rsidRPr="0004349D">
        <w:rPr>
          <w:lang w:eastAsia="ja-JP"/>
        </w:rPr>
        <w:fldChar w:fldCharType="begin"/>
      </w:r>
      <w:r w:rsidRPr="0004349D">
        <w:rPr>
          <w:lang w:eastAsia="ja-JP"/>
        </w:rPr>
        <w:instrText xml:space="preserve"> QUOTE </w:instrText>
      </w:r>
      <w:r w:rsidR="00E85A13" w:rsidRPr="0004349D">
        <w:rPr>
          <w:rFonts w:hint="eastAsia"/>
          <w:noProof/>
          <w:position w:val="-29"/>
        </w:rPr>
        <w:pict w14:anchorId="2DAB1CF6">
          <v:shape id="_x0000_i1046" type="#_x0000_t75" alt="" style="width:146.1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446EC&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3446EC&quot; wsp:rsidP=&quot;003446E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5&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5&lt;/m:t&gt;&lt;/m:r&gt;&lt;/m:sub&gt;&lt;/m:sSub&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0" o:title="" chromakey="white"/>
          </v:shape>
        </w:pict>
      </w:r>
      <w:r w:rsidRPr="0004349D">
        <w:rPr>
          <w:lang w:eastAsia="ja-JP"/>
        </w:rPr>
        <w:instrText xml:space="preserve"> </w:instrText>
      </w:r>
      <w:r w:rsidRPr="0004349D">
        <w:rPr>
          <w:lang w:eastAsia="ja-JP"/>
        </w:rPr>
        <w:fldChar w:fldCharType="separate"/>
      </w:r>
      <w:r w:rsidRPr="0004349D">
        <w:rPr>
          <w:lang w:eastAsia="ja-JP"/>
        </w:rPr>
        <w:fldChar w:fldCharType="end"/>
      </w:r>
      <w:r w:rsidR="00E85A13" w:rsidRPr="006072D1">
        <w:rPr>
          <w:noProof/>
          <w:position w:val="-42"/>
        </w:rPr>
        <w:object w:dxaOrig="2620" w:dyaOrig="940" w14:anchorId="6F9E2212">
          <v:shape id="_x0000_i1045" type="#_x0000_t75" alt="" style="width:131.15pt;height:47.05pt;mso-width-percent:0;mso-height-percent:0;mso-width-percent:0;mso-height-percent:0" o:ole="">
            <v:imagedata r:id="rId21" o:title=""/>
          </v:shape>
          <o:OLEObject Type="Embed" ProgID="Equation.3" ShapeID="_x0000_i1045" DrawAspect="Content" ObjectID="_1677101372" r:id="rId22"/>
        </w:object>
      </w:r>
      <w:r w:rsidRPr="007A3E38">
        <w:rPr>
          <w:lang w:eastAsia="ja-JP"/>
        </w:rPr>
        <w:fldChar w:fldCharType="begin"/>
      </w:r>
      <w:r w:rsidRPr="007A3E38">
        <w:rPr>
          <w:lang w:eastAsia="ja-JP"/>
        </w:rPr>
        <w:instrText xml:space="preserve"> QUOTE </w:instrText>
      </w:r>
      <w:r w:rsidR="00E85A13" w:rsidRPr="007A3E38">
        <w:rPr>
          <w:rFonts w:hint="eastAsia"/>
          <w:noProof/>
          <w:position w:val="-27"/>
        </w:rPr>
        <w:pict w14:anchorId="03245704">
          <v:shape id="_x0000_i1044"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7A3E38">
        <w:rPr>
          <w:lang w:eastAsia="ja-JP"/>
        </w:rPr>
        <w:instrText xml:space="preserve"> </w:instrText>
      </w:r>
      <w:r w:rsidRPr="007A3E38">
        <w:rPr>
          <w:lang w:eastAsia="ja-JP"/>
        </w:rPr>
        <w:fldChar w:fldCharType="separate"/>
      </w:r>
      <w:r w:rsidRPr="007A3E38">
        <w:rPr>
          <w:lang w:eastAsia="ja-JP"/>
        </w:rPr>
        <w:fldChar w:fldCharType="end"/>
      </w:r>
      <w:r>
        <w:rPr>
          <w:rFonts w:hint="eastAsia"/>
          <w:lang w:eastAsia="ja-JP"/>
        </w:rPr>
        <w:tab/>
        <w:t>(15.</w:t>
      </w:r>
      <w:r w:rsidR="003242A6">
        <w:rPr>
          <w:rFonts w:hint="eastAsia"/>
          <w:lang w:eastAsia="ja-JP"/>
        </w:rPr>
        <w:t>3</w:t>
      </w:r>
      <w:r>
        <w:rPr>
          <w:rFonts w:hint="eastAsia"/>
          <w:lang w:eastAsia="ja-JP"/>
        </w:rPr>
        <w:t>)</w:t>
      </w:r>
    </w:p>
    <w:p w14:paraId="53877B33" w14:textId="77777777" w:rsidR="0004349D" w:rsidRDefault="0004349D" w:rsidP="0004349D">
      <w:pPr>
        <w:pStyle w:val="p1a"/>
        <w:rPr>
          <w:rFonts w:hint="eastAsia"/>
          <w:lang w:eastAsia="ja-JP"/>
        </w:rPr>
      </w:pPr>
      <w:r w:rsidRPr="0004349D">
        <w:rPr>
          <w:lang w:eastAsia="ja-JP"/>
        </w:rPr>
        <w:t xml:space="preserve">and a similar matrix was established for horse femur </w:t>
      </w:r>
      <w:r>
        <w:rPr>
          <w:rFonts w:hint="eastAsia"/>
          <w:lang w:eastAsia="ja-JP"/>
        </w:rPr>
        <w:t>(Fukada et al. 1964)</w:t>
      </w:r>
      <w:r w:rsidRPr="0004349D">
        <w:rPr>
          <w:lang w:eastAsia="ja-JP"/>
        </w:rPr>
        <w:t>. The measured values of the piezoelectric constants in the tendon collagen were a</w:t>
      </w:r>
      <w:r w:rsidRPr="0004349D">
        <w:rPr>
          <w:lang w:eastAsia="ja-JP"/>
        </w:rPr>
        <w:t>p</w:t>
      </w:r>
      <w:r w:rsidRPr="0004349D">
        <w:rPr>
          <w:lang w:eastAsia="ja-JP"/>
        </w:rPr>
        <w:t xml:space="preserve">proximately ten times larger than those in bone. On the other hand, it was shown that the piezoelectric constant d14 in bone collagen was approximately one sixth of that </w:t>
      </w:r>
      <w:proofErr w:type="gramStart"/>
      <w:r w:rsidRPr="0004349D">
        <w:rPr>
          <w:lang w:eastAsia="ja-JP"/>
        </w:rPr>
        <w:t>in  tendon</w:t>
      </w:r>
      <w:proofErr w:type="gramEnd"/>
      <w:r w:rsidRPr="0004349D">
        <w:rPr>
          <w:lang w:eastAsia="ja-JP"/>
        </w:rPr>
        <w:t xml:space="preserve"> collagen and that the piezoelectric origin in bone could be the collagen only </w:t>
      </w:r>
      <w:r>
        <w:rPr>
          <w:rFonts w:hint="eastAsia"/>
          <w:lang w:eastAsia="ja-JP"/>
        </w:rPr>
        <w:t>(</w:t>
      </w:r>
      <w:r w:rsidRPr="0004349D">
        <w:rPr>
          <w:lang w:eastAsia="ja-JP"/>
        </w:rPr>
        <w:t>Marino</w:t>
      </w:r>
      <w:r>
        <w:rPr>
          <w:rFonts w:hint="eastAsia"/>
          <w:lang w:eastAsia="ja-JP"/>
        </w:rPr>
        <w:t xml:space="preserve"> et al. 1971)</w:t>
      </w:r>
      <w:r w:rsidRPr="0004349D">
        <w:rPr>
          <w:lang w:eastAsia="ja-JP"/>
        </w:rPr>
        <w:t>. However, the piezoelectricity in single h</w:t>
      </w:r>
      <w:r w:rsidRPr="0004349D">
        <w:rPr>
          <w:lang w:eastAsia="ja-JP"/>
        </w:rPr>
        <w:t>y</w:t>
      </w:r>
      <w:r w:rsidRPr="0004349D">
        <w:rPr>
          <w:lang w:eastAsia="ja-JP"/>
        </w:rPr>
        <w:t xml:space="preserve">droxyapatite crystals was experimentally confirmed in the recent years </w:t>
      </w:r>
      <w:r>
        <w:rPr>
          <w:rFonts w:hint="eastAsia"/>
          <w:lang w:eastAsia="ja-JP"/>
        </w:rPr>
        <w:t>(</w:t>
      </w:r>
      <w:r>
        <w:rPr>
          <w:sz w:val="18"/>
          <w:szCs w:val="18"/>
          <w:lang w:eastAsia="ja-JP"/>
        </w:rPr>
        <w:t>Tofail</w:t>
      </w:r>
      <w:r>
        <w:rPr>
          <w:rFonts w:hint="eastAsia"/>
          <w:sz w:val="18"/>
          <w:szCs w:val="18"/>
          <w:lang w:eastAsia="ja-JP"/>
        </w:rPr>
        <w:t xml:space="preserve"> et al. 2009; </w:t>
      </w:r>
      <w:r w:rsidR="003C4A37" w:rsidRPr="003C4A37">
        <w:rPr>
          <w:sz w:val="18"/>
          <w:szCs w:val="18"/>
          <w:lang w:eastAsia="ja-JP"/>
        </w:rPr>
        <w:t>Lang</w:t>
      </w:r>
      <w:r w:rsidR="003C4A37">
        <w:rPr>
          <w:rFonts w:hint="eastAsia"/>
          <w:sz w:val="18"/>
          <w:szCs w:val="18"/>
          <w:lang w:eastAsia="ja-JP"/>
        </w:rPr>
        <w:t xml:space="preserve"> et al. 2011</w:t>
      </w:r>
      <w:r>
        <w:rPr>
          <w:rFonts w:hint="eastAsia"/>
          <w:lang w:eastAsia="ja-JP"/>
        </w:rPr>
        <w:t>)</w:t>
      </w:r>
      <w:r w:rsidRPr="0004349D">
        <w:rPr>
          <w:lang w:eastAsia="ja-JP"/>
        </w:rPr>
        <w:t>. Thus, the origin of the piezoelectricity in bone remains co</w:t>
      </w:r>
      <w:r w:rsidRPr="0004349D">
        <w:rPr>
          <w:lang w:eastAsia="ja-JP"/>
        </w:rPr>
        <w:t>n</w:t>
      </w:r>
      <w:r w:rsidRPr="0004349D">
        <w:rPr>
          <w:lang w:eastAsia="ja-JP"/>
        </w:rPr>
        <w:t>troversial.</w:t>
      </w:r>
    </w:p>
    <w:p w14:paraId="0F8E371C" w14:textId="77777777" w:rsidR="00AC16A5" w:rsidRDefault="00AC16A5" w:rsidP="00AC16A5">
      <w:pPr>
        <w:pStyle w:val="heading3"/>
        <w:rPr>
          <w:rFonts w:hint="eastAsia"/>
          <w:lang w:eastAsia="ja-JP"/>
        </w:rPr>
      </w:pPr>
      <w:r>
        <w:rPr>
          <w:rFonts w:hint="eastAsia"/>
          <w:lang w:eastAsia="ja-JP"/>
        </w:rPr>
        <w:t>15.2.2</w:t>
      </w:r>
      <w:r>
        <w:rPr>
          <w:lang w:eastAsia="ja-JP"/>
        </w:rPr>
        <w:tab/>
      </w:r>
      <w:r w:rsidRPr="0004349D">
        <w:rPr>
          <w:lang w:eastAsia="ja-JP"/>
        </w:rPr>
        <w:t>Origin of piezoelectricity in bone</w:t>
      </w:r>
    </w:p>
    <w:p w14:paraId="5DE4F002" w14:textId="77777777" w:rsidR="00AC16A5" w:rsidRDefault="00AC16A5" w:rsidP="00AC16A5">
      <w:pPr>
        <w:pStyle w:val="p1a"/>
        <w:rPr>
          <w:rFonts w:hint="eastAsia"/>
          <w:lang w:eastAsia="ja-JP"/>
        </w:rPr>
      </w:pPr>
      <w:r w:rsidRPr="00AC16A5">
        <w:rPr>
          <w:lang w:eastAsia="ja-JP"/>
        </w:rPr>
        <w:t xml:space="preserve">To investigate the piezoelectricity in bone under physiologic moisture condition, the electromechanical properties in living and wet bones were also measured </w:t>
      </w:r>
      <w:r>
        <w:rPr>
          <w:rFonts w:hint="eastAsia"/>
          <w:lang w:eastAsia="ja-JP"/>
        </w:rPr>
        <w:t>(</w:t>
      </w:r>
      <w:r w:rsidRPr="00AC16A5">
        <w:rPr>
          <w:lang w:eastAsia="ja-JP"/>
        </w:rPr>
        <w:t>Bassett</w:t>
      </w:r>
      <w:r>
        <w:rPr>
          <w:rFonts w:hint="eastAsia"/>
          <w:lang w:eastAsia="ja-JP"/>
        </w:rPr>
        <w:t xml:space="preserve"> et al. 1962; </w:t>
      </w:r>
      <w:r w:rsidRPr="00AC16A5">
        <w:rPr>
          <w:lang w:eastAsia="ja-JP"/>
        </w:rPr>
        <w:t>Cochran</w:t>
      </w:r>
      <w:r>
        <w:rPr>
          <w:rFonts w:hint="eastAsia"/>
          <w:lang w:eastAsia="ja-JP"/>
        </w:rPr>
        <w:t xml:space="preserve"> et al. 1965; </w:t>
      </w:r>
      <w:r w:rsidRPr="00AC16A5">
        <w:rPr>
          <w:lang w:eastAsia="ja-JP"/>
        </w:rPr>
        <w:t>Anderson</w:t>
      </w:r>
      <w:r>
        <w:rPr>
          <w:rFonts w:hint="eastAsia"/>
          <w:lang w:eastAsia="ja-JP"/>
        </w:rPr>
        <w:t xml:space="preserve"> et al. 1970; Bur 1976; Maeda et al. 1982; Maeda et al. 1982; </w:t>
      </w:r>
      <w:r w:rsidRPr="00AC16A5">
        <w:rPr>
          <w:lang w:eastAsia="ja-JP"/>
        </w:rPr>
        <w:t>Johnso</w:t>
      </w:r>
      <w:r>
        <w:rPr>
          <w:rFonts w:hint="eastAsia"/>
          <w:lang w:eastAsia="ja-JP"/>
        </w:rPr>
        <w:t xml:space="preserve">n et al. 1980; Gross et al. 1982; Otter et al. 1985; </w:t>
      </w:r>
      <w:r w:rsidRPr="00AC16A5">
        <w:rPr>
          <w:lang w:eastAsia="ja-JP"/>
        </w:rPr>
        <w:t>Hastings</w:t>
      </w:r>
      <w:r>
        <w:rPr>
          <w:rFonts w:hint="eastAsia"/>
          <w:lang w:eastAsia="ja-JP"/>
        </w:rPr>
        <w:t xml:space="preserve"> et al. 1991; Marino et al. 1975; </w:t>
      </w:r>
      <w:r w:rsidRPr="00AC16A5">
        <w:rPr>
          <w:lang w:eastAsia="ja-JP"/>
        </w:rPr>
        <w:t>McElhaney</w:t>
      </w:r>
      <w:r>
        <w:rPr>
          <w:rFonts w:hint="eastAsia"/>
          <w:lang w:eastAsia="ja-JP"/>
        </w:rPr>
        <w:t>1967)</w:t>
      </w:r>
      <w:r w:rsidRPr="00AC16A5">
        <w:rPr>
          <w:lang w:eastAsia="ja-JP"/>
        </w:rPr>
        <w:t>.  The piezoele</w:t>
      </w:r>
      <w:r w:rsidRPr="00AC16A5">
        <w:rPr>
          <w:lang w:eastAsia="ja-JP"/>
        </w:rPr>
        <w:t>c</w:t>
      </w:r>
      <w:r w:rsidRPr="00AC16A5">
        <w:rPr>
          <w:lang w:eastAsia="ja-JP"/>
        </w:rPr>
        <w:t xml:space="preserve">tric effects in living bones were first reported by Bassett and Becker </w:t>
      </w:r>
      <w:r w:rsidR="006F1A06">
        <w:rPr>
          <w:rFonts w:hint="eastAsia"/>
          <w:lang w:eastAsia="ja-JP"/>
        </w:rPr>
        <w:t>(</w:t>
      </w:r>
      <w:r w:rsidRPr="00AC16A5">
        <w:rPr>
          <w:lang w:eastAsia="ja-JP"/>
        </w:rPr>
        <w:t>196</w:t>
      </w:r>
      <w:r w:rsidR="006F1A06">
        <w:rPr>
          <w:rFonts w:hint="eastAsia"/>
          <w:lang w:eastAsia="ja-JP"/>
        </w:rPr>
        <w:t>2)</w:t>
      </w:r>
      <w:r w:rsidRPr="00AC16A5">
        <w:rPr>
          <w:lang w:eastAsia="ja-JP"/>
        </w:rPr>
        <w:t xml:space="preserve"> and were similar with those in dead bones. The piezoelectric properties in both in vitro and in vivo moist bone were investigated by Cochran et al. in the same year </w:t>
      </w:r>
      <w:r>
        <w:rPr>
          <w:rFonts w:hint="eastAsia"/>
          <w:lang w:eastAsia="ja-JP"/>
        </w:rPr>
        <w:t>(</w:t>
      </w:r>
      <w:r w:rsidRPr="00AC16A5">
        <w:rPr>
          <w:lang w:eastAsia="ja-JP"/>
        </w:rPr>
        <w:t>Cochran</w:t>
      </w:r>
      <w:r>
        <w:rPr>
          <w:rFonts w:hint="eastAsia"/>
          <w:lang w:eastAsia="ja-JP"/>
        </w:rPr>
        <w:t xml:space="preserve"> et al. 1965)</w:t>
      </w:r>
      <w:r w:rsidRPr="00AC16A5">
        <w:rPr>
          <w:lang w:eastAsia="ja-JP"/>
        </w:rPr>
        <w:t xml:space="preserve">. The piezoelectric constants </w:t>
      </w:r>
      <w:r w:rsidR="00F209FE" w:rsidRPr="00F209FE">
        <w:rPr>
          <w:rFonts w:hint="eastAsia"/>
          <w:highlight w:val="yellow"/>
          <w:lang w:eastAsia="ja-JP"/>
        </w:rPr>
        <w:t>(for only the normal stress and strain)</w:t>
      </w:r>
      <w:r w:rsidR="00F209FE">
        <w:rPr>
          <w:rFonts w:hint="eastAsia"/>
          <w:lang w:eastAsia="ja-JP"/>
        </w:rPr>
        <w:t xml:space="preserve"> </w:t>
      </w:r>
      <w:r w:rsidRPr="00AC16A5">
        <w:rPr>
          <w:lang w:eastAsia="ja-JP"/>
        </w:rPr>
        <w:t xml:space="preserve">in dry and wet bovine bones were measured and compared by Anderson and Eriksson </w:t>
      </w:r>
      <w:r>
        <w:rPr>
          <w:rFonts w:hint="eastAsia"/>
          <w:lang w:eastAsia="ja-JP"/>
        </w:rPr>
        <w:t>(1970)</w:t>
      </w:r>
      <w:r w:rsidRPr="00AC16A5">
        <w:rPr>
          <w:lang w:eastAsia="ja-JP"/>
        </w:rPr>
        <w:t>. For dry bone the typical measured results were as follows</w:t>
      </w:r>
      <w:r w:rsidR="004B1A1F">
        <w:rPr>
          <w:rFonts w:hint="eastAsia"/>
          <w:lang w:eastAsia="ja-JP"/>
        </w:rPr>
        <w:t xml:space="preserve"> </w:t>
      </w:r>
      <w:r w:rsidR="004B1A1F" w:rsidRPr="004B1A1F">
        <w:rPr>
          <w:rFonts w:hint="eastAsia"/>
          <w:highlight w:val="yellow"/>
          <w:lang w:eastAsia="ja-JP"/>
        </w:rPr>
        <w:t>(note that the value</w:t>
      </w:r>
      <w:r w:rsidR="004B1A1F">
        <w:rPr>
          <w:rFonts w:hint="eastAsia"/>
          <w:highlight w:val="yellow"/>
          <w:lang w:eastAsia="ja-JP"/>
        </w:rPr>
        <w:t>s</w:t>
      </w:r>
      <w:r w:rsidR="004B1A1F" w:rsidRPr="004B1A1F">
        <w:rPr>
          <w:rFonts w:hint="eastAsia"/>
          <w:highlight w:val="yellow"/>
          <w:lang w:eastAsia="ja-JP"/>
        </w:rPr>
        <w:t xml:space="preserve"> in the reference </w:t>
      </w:r>
      <w:r w:rsidR="004B1A1F">
        <w:rPr>
          <w:rFonts w:hint="eastAsia"/>
          <w:highlight w:val="yellow"/>
          <w:lang w:eastAsia="ja-JP"/>
        </w:rPr>
        <w:t>were</w:t>
      </w:r>
      <w:r w:rsidR="004B1A1F" w:rsidRPr="004B1A1F">
        <w:rPr>
          <w:rFonts w:hint="eastAsia"/>
          <w:highlight w:val="yellow"/>
          <w:lang w:eastAsia="ja-JP"/>
        </w:rPr>
        <w:t xml:space="preserve"> given in </w:t>
      </w:r>
      <w:r w:rsidR="00523F0E">
        <w:rPr>
          <w:rFonts w:hint="eastAsia"/>
          <w:highlight w:val="yellow"/>
          <w:lang w:eastAsia="ja-JP"/>
        </w:rPr>
        <w:t xml:space="preserve">not SI of units but </w:t>
      </w:r>
      <w:r w:rsidR="004B1A1F" w:rsidRPr="004B1A1F">
        <w:rPr>
          <w:rFonts w:hint="eastAsia"/>
          <w:highlight w:val="yellow"/>
          <w:lang w:eastAsia="ja-JP"/>
        </w:rPr>
        <w:t>cgs system</w:t>
      </w:r>
      <w:proofErr w:type="gramStart"/>
      <w:r w:rsidR="004B1A1F" w:rsidRPr="004B1A1F">
        <w:rPr>
          <w:highlight w:val="yellow"/>
          <w:lang w:eastAsia="ja-JP"/>
        </w:rPr>
        <w:t>)</w:t>
      </w:r>
      <w:r w:rsidRPr="00AC16A5">
        <w:rPr>
          <w:lang w:eastAsia="ja-JP"/>
        </w:rPr>
        <w:t>;</w:t>
      </w:r>
      <w:proofErr w:type="gramEnd"/>
    </w:p>
    <w:p w14:paraId="32D85777" w14:textId="77777777" w:rsidR="00AC16A5" w:rsidRPr="0059758D" w:rsidRDefault="00AC16A5" w:rsidP="00AC16A5">
      <w:pPr>
        <w:pStyle w:val="equation"/>
        <w:rPr>
          <w:rFonts w:hint="eastAsia"/>
          <w:lang w:eastAsia="ja-JP"/>
        </w:rPr>
      </w:pPr>
      <w:r>
        <w:rPr>
          <w:rFonts w:hint="eastAsia"/>
          <w:lang w:eastAsia="ja-JP"/>
        </w:rPr>
        <w:tab/>
      </w:r>
      <w:r w:rsidRPr="0059758D">
        <w:rPr>
          <w:lang w:eastAsia="ja-JP"/>
        </w:rPr>
        <w:fldChar w:fldCharType="begin"/>
      </w:r>
      <w:r w:rsidRPr="0059758D">
        <w:rPr>
          <w:lang w:eastAsia="ja-JP"/>
        </w:rPr>
        <w:instrText xml:space="preserve"> QUOTE </w:instrText>
      </w:r>
      <w:r w:rsidR="00E85A13" w:rsidRPr="0059758D">
        <w:rPr>
          <w:rFonts w:hint="eastAsia"/>
          <w:noProof/>
          <w:position w:val="-29"/>
        </w:rPr>
        <w:pict w14:anchorId="1BCB95C0">
          <v:shape id="_x0000_i1043" type="#_x0000_t75" alt="" style="width:255.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8004E&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28004E&quot; wsp:rsidP=&quot;0028004E&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esu&lt;/m:t&gt;&lt;/m:r&gt;&lt;/m:num&gt;&lt;m:den&gt;&lt;m:r&gt;&lt;w:rPr&gt;&lt;w:rFonts w:ascii=&quot;Cambria Math&quot; w:h-ansi=&quot;Cambria Math&quot;/&gt;&lt;wx:font wx:val=&quot;Cambria Math&quot;/&gt;&lt;w:i/&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3"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7022C4A1">
          <v:shape id="_x0000_i1042" type="#_x0000_t75" alt="" style="width:252.45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164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BF164F&quot; wsp:rsidP=&quot;00BF164F&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esu&lt;/m:t&gt;&lt;/m:r&gt;&lt;/m:num&gt;&lt;m:den&gt;&lt;m:r&gt;&lt;m:rPr&gt;&lt;m:sty m:val=&quot;p&quot;/&gt;&lt;/m:rPr&gt;&lt;w:rPr&gt;&lt;w:rFonts w:ascii=&quot;Cambria Math&quot; w:h-ansi=&quot;Cambria Math&quot;/&gt;&lt;wx:font wx:val=&quot;Cambria Math&quot;/&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4"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lang w:eastAsia="ja-JP"/>
        </w:rPr>
        <w:fldChar w:fldCharType="end"/>
      </w:r>
      <w:r w:rsidR="00E85A13" w:rsidRPr="0059758D">
        <w:rPr>
          <w:noProof/>
          <w:position w:val="-42"/>
        </w:rPr>
        <w:object w:dxaOrig="4500" w:dyaOrig="940" w14:anchorId="6C91D9FA">
          <v:shape id="_x0000_i1041" type="#_x0000_t75" alt="" style="width:225.2pt;height:47.05pt;mso-width-percent:0;mso-height-percent:0;mso-width-percent:0;mso-height-percent:0" o:ole="">
            <v:imagedata r:id="rId25" o:title=""/>
          </v:shape>
          <o:OLEObject Type="Embed" ProgID="Equation.3" ShapeID="_x0000_i1041" DrawAspect="Content" ObjectID="_1677101373" r:id="rId26"/>
        </w:object>
      </w:r>
      <w:r w:rsidRPr="0059758D">
        <w:rPr>
          <w:lang w:eastAsia="ja-JP"/>
        </w:rPr>
        <w:fldChar w:fldCharType="begin"/>
      </w:r>
      <w:r w:rsidRPr="0059758D">
        <w:rPr>
          <w:lang w:eastAsia="ja-JP"/>
        </w:rPr>
        <w:instrText xml:space="preserve"> QUOTE </w:instrText>
      </w:r>
      <w:r w:rsidR="00E85A13" w:rsidRPr="0059758D">
        <w:rPr>
          <w:rFonts w:hint="eastAsia"/>
          <w:noProof/>
          <w:position w:val="-27"/>
        </w:rPr>
        <w:pict w14:anchorId="499DA3BB">
          <v:shape id="_x0000_i1040"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rFonts w:hint="eastAsia"/>
          <w:lang w:eastAsia="ja-JP"/>
        </w:rPr>
        <w:tab/>
        <w:t>(15.</w:t>
      </w:r>
      <w:r w:rsidR="003242A6">
        <w:rPr>
          <w:rFonts w:hint="eastAsia"/>
          <w:lang w:eastAsia="ja-JP"/>
        </w:rPr>
        <w:t>4</w:t>
      </w:r>
      <w:r w:rsidRPr="0059758D">
        <w:rPr>
          <w:rFonts w:hint="eastAsia"/>
          <w:lang w:eastAsia="ja-JP"/>
        </w:rPr>
        <w:t>a)</w:t>
      </w:r>
    </w:p>
    <w:p w14:paraId="30A048CC" w14:textId="77777777" w:rsidR="00AC16A5" w:rsidRPr="0059758D" w:rsidRDefault="00AC16A5" w:rsidP="00AC16A5">
      <w:pPr>
        <w:pStyle w:val="p1a"/>
        <w:rPr>
          <w:rFonts w:hint="eastAsia"/>
          <w:lang w:eastAsia="ja-JP"/>
        </w:rPr>
      </w:pPr>
      <w:r w:rsidRPr="0059758D">
        <w:rPr>
          <w:rFonts w:hint="eastAsia"/>
          <w:lang w:eastAsia="ja-JP"/>
        </w:rPr>
        <w:t>or</w:t>
      </w:r>
    </w:p>
    <w:p w14:paraId="1015886A" w14:textId="77777777" w:rsidR="00AC16A5" w:rsidRDefault="00AC16A5" w:rsidP="00AC16A5">
      <w:pPr>
        <w:pStyle w:val="equation"/>
        <w:rPr>
          <w:rFonts w:hint="eastAsia"/>
          <w:lang w:eastAsia="ja-JP"/>
        </w:rPr>
      </w:pPr>
      <w:r w:rsidRPr="0059758D">
        <w:rPr>
          <w:rFonts w:hint="eastAsia"/>
          <w:lang w:eastAsia="ja-JP"/>
        </w:rPr>
        <w:lastRenderedPageBreak/>
        <w:tab/>
      </w:r>
      <w:r w:rsidRPr="0059758D">
        <w:rPr>
          <w:lang w:eastAsia="ja-JP"/>
        </w:rPr>
        <w:fldChar w:fldCharType="begin"/>
      </w:r>
      <w:r w:rsidRPr="0059758D">
        <w:rPr>
          <w:lang w:eastAsia="ja-JP"/>
        </w:rPr>
        <w:instrText xml:space="preserve"> QUOTE </w:instrText>
      </w:r>
      <w:r w:rsidR="00E85A13" w:rsidRPr="0059758D">
        <w:rPr>
          <w:rFonts w:hint="eastAsia"/>
          <w:noProof/>
          <w:position w:val="-29"/>
        </w:rPr>
        <w:pict w14:anchorId="561111E7">
          <v:shape id="_x0000_i1039" type="#_x0000_t75" alt="" style="width:255.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8004E&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28004E&quot; wsp:rsidP=&quot;0028004E&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esu&lt;/m:t&gt;&lt;/m:r&gt;&lt;/m:num&gt;&lt;m:den&gt;&lt;m:r&gt;&lt;w:rPr&gt;&lt;w:rFonts w:ascii=&quot;Cambria Math&quot; w:h-ansi=&quot;Cambria Math&quot;/&gt;&lt;wx:font wx:val=&quot;Cambria Math&quot;/&gt;&lt;w:i/&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3"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62A0DCAC">
          <v:shape id="_x0000_i1038" type="#_x0000_t75" alt="" style="width:252.45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164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BF164F&quot; wsp:rsidP=&quot;00BF164F&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esu&lt;/m:t&gt;&lt;/m:r&gt;&lt;/m:num&gt;&lt;m:den&gt;&lt;m:r&gt;&lt;m:rPr&gt;&lt;m:sty m:val=&quot;p&quot;/&gt;&lt;/m:rPr&gt;&lt;w:rPr&gt;&lt;w:rFonts w:ascii=&quot;Cambria Math&quot; w:h-ansi=&quot;Cambria Math&quot;/&gt;&lt;wx:font wx:val=&quot;Cambria Math&quot;/&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4"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0EE70C4C">
          <v:shape id="_x0000_i1037" type="#_x0000_t75" alt="" style="width:233.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42DAB&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342DAB&quot; wsp:rsidP=&quot;00342DAB&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1.7&lt;/m:t&gt;&lt;/m:r&gt;&lt;/m:e&gt;&lt;m:e&gt;&lt;m:r&gt;&lt;w:rPr&gt;&lt;w:rFonts w:ascii=&quot;Cambria Math&quot; w:h-ansi=&quot;Cambria Math&quot;/&gt;&lt;wx:font wx:val=&quot;Cambria Math&quot;/&gt;&lt;w:i/&gt;&lt;/w:rPr&gt;&lt;m:t&gt;22.3&lt;/m:t&gt;&lt;/m:r&gt;&lt;/m:e&gt;&lt;m:e&gt;&lt;m:r&gt;&lt;w:rPr&gt;&lt;w:rFonts w:ascii=&quot;Cambria Math&quot; w:h-ansi=&quot;Cambria Math&quot;/&gt;&lt;wx:font wx:val=&quot;Cambria Math&quot;/&gt;&lt;w:i/&gt;&lt;/w:rPr&gt;&lt;m:t&gt;4.3&lt;/m:t&gt;&lt;/m:r&gt;&lt;/m:e&gt;&lt;/m:mr&gt;&lt;m:mr&gt;&lt;m:e&gt;&lt;m:r&gt;&lt;w:rPr&gt;&lt;w:rFonts w:ascii=&quot;Cambria Math&quot; w:h-ansi=&quot;Cambria Math&quot;/&gt;&lt;wx:font wx:val=&quot;Cambria Math&quot;/&gt;&lt;w:i/&gt;&lt;/w:rPr&gt;&lt;m:t&gt;29.7&lt;/m:t&gt;&lt;/m:r&gt;&lt;/m:e&gt;&lt;m:e&gt;&lt;m:r&gt;&lt;w:rPr&gt;&lt;w:rFonts w:ascii=&quot;Cambria Math&quot; w:h-ansi=&quot;Cambria Math&quot;/&gt;&lt;wx:font wx:val=&quot;Cambria Math&quot;/&gt;&lt;w:i/&gt;&lt;/w:rPr&gt;&lt;m:t&gt;3.7&lt;/m:t&gt;&lt;/m:r&gt;&lt;/m:e&gt;&lt;m:e&gt;&lt;m:r&gt;&lt;w:rPr&gt;&lt;w:rFonts w:ascii=&quot;Cambria Math&quot; w:h-ansi=&quot;Cambria Math&quot;/&gt;&lt;wx:font wx:val=&quot;Cambria Math&quot;/&gt;&lt;w:i/&gt;&lt;/w:rPr&gt;&lt;m:t&gt;3.3&lt;/m:t&gt;&lt;/m:r&gt;&lt;/m:e&gt;&lt;/m:mr&gt;&lt;m:mr&gt;&lt;m:e&gt;&lt;m:r&gt;&lt;w:rPr&gt;&lt;w:rFonts w:ascii=&quot;Cambria Math&quot; w:h-ansi=&quot;Cambria Math&quot;/&gt;&lt;wx:font wx:val=&quot;Cambria Math&quot;/&gt;&lt;w:i/&gt;&lt;/w:rPr&gt;&lt;m:t&gt;93.4&lt;/m:t&gt;&lt;/m:r&gt;&lt;/m:e&gt;&lt;m:e&gt;&lt;m:r&gt;&lt;w:rPr&gt;&lt;w:rFonts w:ascii=&quot;Cambria Math&quot; w:h-ansi=&quot;Cambria Math&quot;/&gt;&lt;wx:font wx:val=&quot;Cambria Math&quot;/&gt;&lt;w:i/&gt;&lt;/w:rPr&gt;&lt;m:t&gt;38.4&lt;/m:t&gt;&lt;/m:r&gt;&lt;/m:e&gt;&lt;m:e&gt;&lt;m:r&gt;&lt;w:rPr&gt;&lt;w:rFonts w:ascii=&quot;Cambria Math&quot; w:h-ansi=&quot;Cambria Math&quot;/&gt;&lt;wx:font wx:val=&quot;Cambria Math&quot;/&gt;&lt;w:i/&gt;&lt;/w:rPr&gt;&lt;m:t&gt;8.3&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lt;x: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13&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C&lt;/m:t&gt;&lt;/m:r&gt;&lt;/m:num&gt;&lt;m:den&gt;&lt;m:r&gt;&lt;m:rPr&gt;&lt;m:sty m:val=&quot;p&quot;/&gt;&lt;/m:rPr&gt;&lt;w:rPr&gt;&lt;w:rFonts w:ascii=&quot;Cambria Math&quot; w:h-ansi=&quot;Cambria Math&quot;/&gt;&lt;wx:font wx:val=&quot;Cambria Math&quot;/&gt;&lt;/w:rPr&gt;&lt;m:t&gt;N&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7"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lang w:eastAsia="ja-JP"/>
        </w:rPr>
        <w:fldChar w:fldCharType="end"/>
      </w:r>
      <w:r w:rsidRPr="0059758D">
        <w:rPr>
          <w:lang w:eastAsia="ja-JP"/>
        </w:rPr>
        <w:fldChar w:fldCharType="end"/>
      </w:r>
      <w:r w:rsidR="00E85A13" w:rsidRPr="0059758D">
        <w:rPr>
          <w:noProof/>
          <w:position w:val="-42"/>
        </w:rPr>
        <w:object w:dxaOrig="4180" w:dyaOrig="940" w14:anchorId="409BCEE2">
          <v:shape id="_x0000_i1036" type="#_x0000_t75" alt="" style="width:208.8pt;height:47.05pt;mso-width-percent:0;mso-height-percent:0;mso-width-percent:0;mso-height-percent:0" o:ole="">
            <v:imagedata r:id="rId28" o:title=""/>
          </v:shape>
          <o:OLEObject Type="Embed" ProgID="Equation.3" ShapeID="_x0000_i1036" DrawAspect="Content" ObjectID="_1677101374" r:id="rId29"/>
        </w:object>
      </w:r>
      <w:r w:rsidR="00F209FE">
        <w:rPr>
          <w:rFonts w:hint="eastAsia"/>
          <w:lang w:eastAsia="ja-JP"/>
        </w:rPr>
        <w:t>.</w:t>
      </w:r>
      <w:r w:rsidRPr="0059758D">
        <w:rPr>
          <w:lang w:eastAsia="ja-JP"/>
        </w:rPr>
        <w:fldChar w:fldCharType="begin"/>
      </w:r>
      <w:r w:rsidRPr="0059758D">
        <w:rPr>
          <w:lang w:eastAsia="ja-JP"/>
        </w:rPr>
        <w:instrText xml:space="preserve"> QUOTE </w:instrText>
      </w:r>
      <w:r w:rsidR="00E85A13" w:rsidRPr="0059758D">
        <w:rPr>
          <w:rFonts w:hint="eastAsia"/>
          <w:noProof/>
          <w:position w:val="-27"/>
        </w:rPr>
        <w:pict w14:anchorId="5AB8EB03">
          <v:shape id="_x0000_i1035"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rFonts w:hint="eastAsia"/>
          <w:lang w:eastAsia="ja-JP"/>
        </w:rPr>
        <w:tab/>
        <w:t>(15.</w:t>
      </w:r>
      <w:r w:rsidR="003242A6">
        <w:rPr>
          <w:rFonts w:hint="eastAsia"/>
          <w:lang w:eastAsia="ja-JP"/>
        </w:rPr>
        <w:t>4</w:t>
      </w:r>
      <w:r w:rsidR="006072D1" w:rsidRPr="0059758D">
        <w:rPr>
          <w:rFonts w:hint="eastAsia"/>
          <w:lang w:eastAsia="ja-JP"/>
        </w:rPr>
        <w:t>b</w:t>
      </w:r>
      <w:r w:rsidRPr="0059758D">
        <w:rPr>
          <w:rFonts w:hint="eastAsia"/>
          <w:lang w:eastAsia="ja-JP"/>
        </w:rPr>
        <w:t>)</w:t>
      </w:r>
    </w:p>
    <w:p w14:paraId="251EF6DE" w14:textId="77777777" w:rsidR="00AC16A5" w:rsidRDefault="006072D1" w:rsidP="00AC16A5">
      <w:pPr>
        <w:pStyle w:val="p1a"/>
        <w:rPr>
          <w:rFonts w:hint="eastAsia"/>
          <w:lang w:eastAsia="ja-JP"/>
        </w:rPr>
      </w:pPr>
      <w:r w:rsidRPr="006072D1">
        <w:rPr>
          <w:lang w:eastAsia="ja-JP"/>
        </w:rPr>
        <w:t>The non-zero matrix elements were different from both Eqs. (</w:t>
      </w:r>
      <w:r>
        <w:rPr>
          <w:rFonts w:hint="eastAsia"/>
          <w:lang w:eastAsia="ja-JP"/>
        </w:rPr>
        <w:t>15.</w:t>
      </w:r>
      <w:r w:rsidR="006F1A06">
        <w:rPr>
          <w:rFonts w:hint="eastAsia"/>
          <w:lang w:eastAsia="ja-JP"/>
        </w:rPr>
        <w:t>2</w:t>
      </w:r>
      <w:r w:rsidRPr="006072D1">
        <w:rPr>
          <w:lang w:eastAsia="ja-JP"/>
        </w:rPr>
        <w:t>) and (</w:t>
      </w:r>
      <w:r>
        <w:rPr>
          <w:rFonts w:hint="eastAsia"/>
          <w:lang w:eastAsia="ja-JP"/>
        </w:rPr>
        <w:t>15.</w:t>
      </w:r>
      <w:r w:rsidR="006F1A06">
        <w:rPr>
          <w:rFonts w:hint="eastAsia"/>
          <w:lang w:eastAsia="ja-JP"/>
        </w:rPr>
        <w:t>3</w:t>
      </w:r>
      <w:r w:rsidRPr="006072D1">
        <w:rPr>
          <w:lang w:eastAsia="ja-JP"/>
        </w:rPr>
        <w:t>) which was attributed to the oblique oriented</w:t>
      </w:r>
      <w:r>
        <w:rPr>
          <w:lang w:eastAsia="ja-JP"/>
        </w:rPr>
        <w:t xml:space="preserve"> angle of collagen fibers. For </w:t>
      </w:r>
      <w:r w:rsidRPr="006072D1">
        <w:rPr>
          <w:lang w:eastAsia="ja-JP"/>
        </w:rPr>
        <w:t xml:space="preserve">wet bone, the measured result was as </w:t>
      </w:r>
      <w:proofErr w:type="gramStart"/>
      <w:r w:rsidRPr="006072D1">
        <w:rPr>
          <w:lang w:eastAsia="ja-JP"/>
        </w:rPr>
        <w:t>follows;</w:t>
      </w:r>
      <w:proofErr w:type="gramEnd"/>
    </w:p>
    <w:p w14:paraId="2FF16A82" w14:textId="77777777" w:rsidR="006072D1" w:rsidRPr="0059758D" w:rsidRDefault="006072D1" w:rsidP="006072D1">
      <w:pPr>
        <w:pStyle w:val="equation"/>
        <w:rPr>
          <w:rFonts w:hint="eastAsia"/>
          <w:lang w:eastAsia="ja-JP"/>
        </w:rPr>
      </w:pPr>
      <w:r>
        <w:rPr>
          <w:rFonts w:hint="eastAsia"/>
          <w:lang w:eastAsia="ja-JP"/>
        </w:rPr>
        <w:tab/>
      </w:r>
      <w:r w:rsidRPr="0059758D">
        <w:rPr>
          <w:lang w:eastAsia="ja-JP"/>
        </w:rPr>
        <w:fldChar w:fldCharType="begin"/>
      </w:r>
      <w:r w:rsidRPr="0059758D">
        <w:rPr>
          <w:lang w:eastAsia="ja-JP"/>
        </w:rPr>
        <w:instrText xml:space="preserve"> QUOTE </w:instrText>
      </w:r>
      <w:r w:rsidR="00E85A13" w:rsidRPr="0059758D">
        <w:rPr>
          <w:rFonts w:hint="eastAsia"/>
          <w:noProof/>
          <w:position w:val="-29"/>
        </w:rPr>
        <w:pict w14:anchorId="7D5302C2">
          <v:shape id="_x0000_i1034" type="#_x0000_t75" alt="" style="width:255.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8004E&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28004E&quot; wsp:rsidP=&quot;0028004E&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esu&lt;/m:t&gt;&lt;/m:r&gt;&lt;/m:num&gt;&lt;m:den&gt;&lt;m:r&gt;&lt;w:rPr&gt;&lt;w:rFonts w:ascii=&quot;Cambria Math&quot; w:h-ansi=&quot;Cambria Math&quot;/&gt;&lt;wx:font wx:val=&quot;Cambria Math&quot;/&gt;&lt;w:i/&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3"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66A2225C">
          <v:shape id="_x0000_i1033" type="#_x0000_t75" alt="" style="width:252.45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164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BF164F&quot; wsp:rsidP=&quot;00BF164F&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esu&lt;/m:t&gt;&lt;/m:r&gt;&lt;/m:num&gt;&lt;m:den&gt;&lt;m:r&gt;&lt;m:rPr&gt;&lt;m:sty m:val=&quot;p&quot;/&gt;&lt;/m:rPr&gt;&lt;w:rPr&gt;&lt;w:rFonts w:ascii=&quot;Cambria Math&quot; w:h-ansi=&quot;Cambria Math&quot;/&gt;&lt;wx:font wx:val=&quot;Cambria Math&quot;/&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4"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lang w:eastAsia="ja-JP"/>
        </w:rPr>
        <w:fldChar w:fldCharType="end"/>
      </w:r>
      <w:r w:rsidR="00E85A13" w:rsidRPr="0059758D">
        <w:rPr>
          <w:noProof/>
          <w:position w:val="-42"/>
        </w:rPr>
        <w:object w:dxaOrig="4459" w:dyaOrig="940" w14:anchorId="1416C30F">
          <v:shape id="_x0000_i1032" type="#_x0000_t75" alt="" style="width:223.15pt;height:47.05pt;mso-width-percent:0;mso-height-percent:0;mso-width-percent:0;mso-height-percent:0" o:ole="">
            <v:imagedata r:id="rId30" o:title=""/>
          </v:shape>
          <o:OLEObject Type="Embed" ProgID="Equation.3" ShapeID="_x0000_i1032" DrawAspect="Content" ObjectID="_1677101375" r:id="rId31"/>
        </w:object>
      </w:r>
      <w:r w:rsidRPr="0059758D">
        <w:rPr>
          <w:lang w:eastAsia="ja-JP"/>
        </w:rPr>
        <w:fldChar w:fldCharType="begin"/>
      </w:r>
      <w:r w:rsidRPr="0059758D">
        <w:rPr>
          <w:lang w:eastAsia="ja-JP"/>
        </w:rPr>
        <w:instrText xml:space="preserve"> QUOTE </w:instrText>
      </w:r>
      <w:r w:rsidR="00E85A13" w:rsidRPr="0059758D">
        <w:rPr>
          <w:rFonts w:hint="eastAsia"/>
          <w:noProof/>
          <w:position w:val="-27"/>
        </w:rPr>
        <w:pict w14:anchorId="398B4D52">
          <v:shape id="_x0000_i1031"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rFonts w:hint="eastAsia"/>
          <w:lang w:eastAsia="ja-JP"/>
        </w:rPr>
        <w:tab/>
        <w:t>(15.</w:t>
      </w:r>
      <w:r w:rsidR="003242A6">
        <w:rPr>
          <w:rFonts w:hint="eastAsia"/>
          <w:lang w:eastAsia="ja-JP"/>
        </w:rPr>
        <w:t>5</w:t>
      </w:r>
      <w:r w:rsidRPr="0059758D">
        <w:rPr>
          <w:rFonts w:hint="eastAsia"/>
          <w:lang w:eastAsia="ja-JP"/>
        </w:rPr>
        <w:t>a)</w:t>
      </w:r>
    </w:p>
    <w:p w14:paraId="5B8FB81E" w14:textId="77777777" w:rsidR="006072D1" w:rsidRPr="0059758D" w:rsidRDefault="006072D1" w:rsidP="006072D1">
      <w:pPr>
        <w:pStyle w:val="p1a"/>
        <w:rPr>
          <w:rFonts w:hint="eastAsia"/>
          <w:lang w:eastAsia="ja-JP"/>
        </w:rPr>
      </w:pPr>
      <w:r w:rsidRPr="0059758D">
        <w:rPr>
          <w:rFonts w:hint="eastAsia"/>
          <w:lang w:eastAsia="ja-JP"/>
        </w:rPr>
        <w:t>or</w:t>
      </w:r>
    </w:p>
    <w:p w14:paraId="33974E43" w14:textId="77777777" w:rsidR="006072D1" w:rsidRDefault="006072D1" w:rsidP="006072D1">
      <w:pPr>
        <w:pStyle w:val="equation"/>
        <w:rPr>
          <w:rFonts w:hint="eastAsia"/>
          <w:lang w:eastAsia="ja-JP"/>
        </w:rPr>
      </w:pPr>
      <w:r w:rsidRPr="0059758D">
        <w:rPr>
          <w:rFonts w:hint="eastAsia"/>
          <w:lang w:eastAsia="ja-JP"/>
        </w:rPr>
        <w:tab/>
      </w:r>
      <w:r w:rsidRPr="0059758D">
        <w:rPr>
          <w:lang w:eastAsia="ja-JP"/>
        </w:rPr>
        <w:fldChar w:fldCharType="begin"/>
      </w:r>
      <w:r w:rsidRPr="0059758D">
        <w:rPr>
          <w:lang w:eastAsia="ja-JP"/>
        </w:rPr>
        <w:instrText xml:space="preserve"> QUOTE </w:instrText>
      </w:r>
      <w:r w:rsidR="00E85A13" w:rsidRPr="0059758D">
        <w:rPr>
          <w:rFonts w:hint="eastAsia"/>
          <w:noProof/>
          <w:position w:val="-29"/>
        </w:rPr>
        <w:pict w14:anchorId="26A2EA52">
          <v:shape id="_x0000_i1030" type="#_x0000_t75" alt="" style="width:255.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8004E&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28004E&quot; wsp:rsidP=&quot;0028004E&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esu&lt;/m:t&gt;&lt;/m:r&gt;&lt;/m:num&gt;&lt;m:den&gt;&lt;m:r&gt;&lt;w:rPr&gt;&lt;w:rFonts w:ascii=&quot;Cambria Math&quot; w:h-ansi=&quot;Cambria Math&quot;/&gt;&lt;wx:font wx:val=&quot;Cambria Math&quot;/&gt;&lt;w:i/&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3"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5BE31FAF">
          <v:shape id="_x0000_i1029" type="#_x0000_t75" alt="" style="width:252.45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164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BF164F&quot; wsp:rsidP=&quot;00BF164F&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5&lt;/m:t&gt;&lt;/m:r&gt;&lt;/m:e&gt;&lt;m:e&gt;&lt;m:r&gt;&lt;w:rPr&gt;&lt;w:rFonts w:ascii=&quot;Cambria Math&quot; w:h-ansi=&quot;Cambria Math&quot;/&gt;&lt;wx:font wx:val=&quot;Cambria Math&quot;/&gt;&lt;w:i/&gt;&lt;/w:rPr&gt;&lt;m:t&gt;6.7&lt;/m:t&gt;&lt;/m:r&gt;&lt;/m:e&gt;&lt;m:e&gt;&lt;m:r&gt;&lt;w:rPr&gt;&lt;w:rFonts w:ascii=&quot;Cambria Math&quot; w:h-ansi=&quot;Cambria Math&quot;/&gt;&lt;wx:font wx:val=&quot;Cambria Math&quot;/&gt;&lt;w:i/&gt;&lt;/w:rPr&gt;&lt;m:t&gt;1.3&lt;/m:t&gt;&lt;/m:r&gt;&lt;/m:e&gt;&lt;/m:mr&gt;&lt;m:mr&gt;&lt;m:e&gt;&lt;m:r&gt;&lt;w:rPr&gt;&lt;w:rFonts w:ascii=&quot;Cambria Math&quot; w:h-ansi=&quot;Cambria Math&quot;/&gt;&lt;wx:font wx:val=&quot;Cambria Math&quot;/&gt;&lt;w:i/&gt;&lt;/w:rPr&gt;&lt;m:t&gt;8.9&lt;/m:t&gt;&lt;/m:r&gt;&lt;/m:e&gt;&lt;m:e&gt;&lt;m:r&gt;&lt;w:rPr&gt;&lt;w:rFonts w:ascii=&quot;Cambria Math&quot; w:h-ansi=&quot;Cambria Math&quot;/&gt;&lt;wx:font wx:val=&quot;Cambria Math&quot;/&gt;&lt;w:i/&gt;&lt;/w:rPr&gt;&lt;m:t&gt;1.1&lt;/m:t&gt;&lt;/m:r&gt;&lt;/m:e&gt;&lt;m:e&gt;&lt;m:r&gt;&lt;w:rPr&gt;&lt;w:rFonts w:ascii=&quot;Cambria Math&quot; w:h-ansi=&quot;Cambria Math&quot;/&gt;&lt;wx:font wx:val=&quot;Cambria Math&quot;/&gt;&lt;w:i/&gt;&lt;/w:rPr&gt;&lt;m:t&gt;1.0&lt;/m:t&gt;&lt;/m:r&gt;&lt;/m:e&gt;&lt;/m:mr&gt;&lt;m:mr&gt;&lt;m:e&gt;&lt;m:r&gt;&lt;w:rPr&gt;&lt;w:rFonts w:ascii=&quot;Cambria Math&quot; w:h-ansi=&quot;Cambria Math&quot;/&gt;&lt;wx:font wx:val=&quot;Cambria Math&quot;/&gt;&lt;w:i/&gt;&lt;/w:rPr&gt;&lt;m:t&gt;28.0&lt;/m:t&gt;&lt;/m:r&gt;&lt;/m:e&gt;&lt;m:e&gt;&lt;m:r&gt;&lt;w:rPr&gt;&lt;w:rFonts w:ascii=&quot;Cambria Math&quot; w:h-ansi=&quot;Cambria Math&quot;/&gt;&lt;wx:font wx:val=&quot;Cambria Math&quot;/&gt;&lt;w:i/&gt;&lt;/w:rPr&gt;&lt;m:t&gt;11.5&lt;/m:t&gt;&lt;/m:r&gt;&lt;/m:e&gt;&lt;m:e&gt;&lt;m:r&gt;&lt;w:rPr&gt;&lt;w:rFonts w:ascii=&quot;Cambria Math&quot; w:h-ansi=&quot;Cambria Math&quot;/&gt;&lt;wx:font wx:val=&quot;Cambria Math&quot;/&gt;&lt;w:i/&gt;&lt;/w:rPr&gt;&lt;m:t&gt;2.5&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x:m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8&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esu&lt;/m:t&gt;&lt;/m:r&gt;&lt;/m:num&gt;&lt;m:den&gt;&lt;m:r&gt;&lt;m:rPr&gt;&lt;m:sty m:val=&quot;p&quot;/&gt;&lt;/m:rPr&gt;&lt;w:rPr&gt;&lt;w:rFonts w:ascii=&quot;Cambria Math&quot; w:h-ansi=&quot;Cambria Math&quot;/&gt;&lt;wx:font wx:val=&quot;Cambria Math&quot;/&gt;&lt;/w:rPr&gt;&lt;m:t&gt;dyne&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4"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begin"/>
      </w:r>
      <w:r w:rsidRPr="0059758D">
        <w:rPr>
          <w:lang w:eastAsia="ja-JP"/>
        </w:rPr>
        <w:instrText xml:space="preserve"> QUOTE </w:instrText>
      </w:r>
      <w:r w:rsidR="00E85A13" w:rsidRPr="0059758D">
        <w:rPr>
          <w:noProof/>
          <w:position w:val="-29"/>
        </w:rPr>
        <w:pict w14:anchorId="3AD820DA">
          <v:shape id="_x0000_i1028" type="#_x0000_t75" alt="" style="width:233.2pt;height:47.0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B60B8&quot;/&gt;&lt;wsp:rsid wsp:val=&quot;002F2934&quot;/&gt;&lt;wsp:rsid wsp:val=&quot;00342DAB&quot;/&gt;&lt;wsp:rsid wsp:val=&quot;00360E7F&quot;/&gt;&lt;wsp:rsid wsp:val=&quot;003C4A37&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342DAB&quot; wsp:rsidP=&quot;00342DAB&quot;&gt;&lt;m:oMathPara&gt;&lt;m:oMath&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23&lt;/m:t&gt;&lt;/m:r&gt;&lt;/m:sub&gt;&lt;/m:sSub&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1&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2&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33&lt;/m:t&gt;&lt;/m:r&gt;&lt;/m:sub&gt;&lt;/m:sSub&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rPr&gt;&lt;/m:ctrlPr&gt;&lt;/m:dPr&gt;&lt;m:e&gt;&lt;m:m&gt;&lt;m:mPr&gt;&lt;m:mcs&gt;&lt;m:mc&gt;&lt;m:mcPr&gt;&lt;m:count m:val=&quot;3&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1.7&lt;/m:t&gt;&lt;/m:r&gt;&lt;/m:e&gt;&lt;m:e&gt;&lt;m:r&gt;&lt;w:rPr&gt;&lt;w:rFonts w:ascii=&quot;Cambria Math&quot; w:h-ansi=&quot;Cambria Math&quot;/&gt;&lt;wx:font wx:val=&quot;Cambria Math&quot;/&gt;&lt;w:i/&gt;&lt;/w:rPr&gt;&lt;m:t&gt;22.3&lt;/m:t&gt;&lt;/m:r&gt;&lt;/m:e&gt;&lt;m:e&gt;&lt;m:r&gt;&lt;w:rPr&gt;&lt;w:rFonts w:ascii=&quot;Cambria Math&quot; w:h-ansi=&quot;Cambria Math&quot;/&gt;&lt;wx:font wx:val=&quot;Cambria Math&quot;/&gt;&lt;w:i/&gt;&lt;/w:rPr&gt;&lt;m:t&gt;4.3&lt;/m:t&gt;&lt;/m:r&gt;&lt;/m:e&gt;&lt;/m:mr&gt;&lt;m:mr&gt;&lt;m:e&gt;&lt;m:r&gt;&lt;w:rPr&gt;&lt;w:rFonts w:ascii=&quot;Cambria Math&quot; w:h-ansi=&quot;Cambria Math&quot;/&gt;&lt;wx:font wx:val=&quot;Cambria Math&quot;/&gt;&lt;w:i/&gt;&lt;/w:rPr&gt;&lt;m:t&gt;29.7&lt;/m:t&gt;&lt;/m:r&gt;&lt;/m:e&gt;&lt;m:e&gt;&lt;m:r&gt;&lt;w:rPr&gt;&lt;w:rFonts w:ascii=&quot;Cambria Math&quot; w:h-ansi=&quot;Cambria Math&quot;/&gt;&lt;wx:font wx:val=&quot;Cambria Math&quot;/&gt;&lt;w:i/&gt;&lt;/w:rPr&gt;&lt;m:t&gt;3.7&lt;/m:t&gt;&lt;/m:r&gt;&lt;/m:e&gt;&lt;m:e&gt;&lt;m:r&gt;&lt;w:rPr&gt;&lt;w:rFonts w:ascii=&quot;Cambria Math&quot; w:h-ansi=&quot;Cambria Math&quot;/&gt;&lt;wx:font wx:val=&quot;Cambria Math&quot;/&gt;&lt;w:i/&gt;&lt;/w:rPr&gt;&lt;m:t&gt;3.3&lt;/m:t&gt;&lt;/m:r&gt;&lt;/m:e&gt;&lt;/m:mr&gt;&lt;m:mr&gt;&lt;m:e&gt;&lt;m:r&gt;&lt;w:rPr&gt;&lt;w:rFonts w:ascii=&quot;Cambria Math&quot; w:h-ansi=&quot;Cambria Math&quot;/&gt;&lt;wx:font wx:val=&quot;Cambria Math&quot;/&gt;&lt;w:i/&gt;&lt;/w:rPr&gt;&lt;m:t&gt;93.4&lt;/m:t&gt;&lt;/m:r&gt;&lt;/m:e&gt;&lt;m:e&gt;&lt;m:r&gt;&lt;w:rPr&gt;&lt;w:rFonts w:ascii=&quot;Cambria Math&quot; w:h-ansi=&quot;Cambria Math&quot;/&gt;&lt;wx:font wx:val=&quot;Cambria Math&quot;/&gt;&lt;w:i/&gt;&lt;/w:rPr&gt;&lt;m:t&gt;38.4&lt;/m:t&gt;&lt;/m:r&gt;&lt;/m:e&gt;&lt;m:e&gt;&lt;m:r&gt;&lt;w:rPr&gt;&lt;w:rFonts w:ascii=&quot;Cambria Math&quot; w:h-ansi=&quot;Cambria Math&quot;/&gt;&lt;wx:font wx:val=&quot;Cambria Math&quot;/&gt;&lt;w:i/&gt;&lt;/w:rPr&gt;&lt;m:t&gt;8.3&lt;/m:t&gt;&lt;/m:r&gt;&lt;/m:e&gt;&lt;/m:mr&gt;&lt;/m:m&gt;&lt;/m:e&gt;&lt;/m:d&gt;&lt;m:r&gt;&lt;w:rPr&gt;&lt;w:rFonts w:ascii=&quot;Cambria Math&quot; w:h-ansi=&quot;Cambria Math&quot;/&gt;&lt;wx:font wx:val=&quot;Cambria Math&quot;/&gt;&lt;w:i/&gt;&lt;/w:rPr&gt;&lt;m:t&gt;ﾃ&lt;/m:t&gt;&lt;/m:r&gt;&lt;m:sSup&gt;&lt;m:sSupPr&gt;&lt;m:ctrlPr&gt;&lt;w:rPr&gt;&lt;w:rFonts w:ascii=&quot;Cambria Math&quot; w:h-ansi=&quot;Cambria Math&quot;/&gt;&lt;wx:font w&lt;x:val=&quot;Cambria Math&quot;/&gt;&lt;/w:rPr&gt;&lt;/m:ctrlPr&gt;&lt;/m:sSupPr&gt;&lt;m:e&gt;&lt;m:r&gt;&lt;w:rPr&gt;&lt;w:rFonts w:ascii=&quot;Cambria Math&quot; w:h-ansi=&quot;Cambria Math&quot;/&gt;&lt;wx:font wx:val=&quot;Cambria Math&quot;/&gt;&lt;w:i/&gt;&lt;/w:rPr&gt;&lt;m:t&gt;10&lt;/m:t&gt;&lt;/m:r&gt;&lt;/m:e&gt;&lt;m:sup&gt;&lt;m:r&gt;&lt;w:rPr&gt;&lt;w:rFonts w:ascii=&quot;Cambria Math&quot; w:h-ansi=&quot;Cambria Math&quot;/&gt;&lt;wx:font wx:val=&quot;Cambria Math&quot;/&gt;&lt;w:i/&gt;&lt;/w:rPr&gt;&lt;m:t&gt;-13&lt;/m:t&gt;&lt;/m:r&gt;&lt;/m:sup&gt;&lt;/m:sSup&gt;&lt;m:d&gt;&lt;m:dPr&gt;&lt;m:ctrlPr&gt;&lt;w:rPr&gt;&lt;w:rFonts w:ascii=&quot;Cambria Math&quot; w:h-ansi=&quot;Cambria Math&quot;/&gt;&lt;wx:font wx:val=&quot;Cambria Math&quot;/&gt;&lt;/w:rPr&gt;&lt;/m:ctrlPr&gt;&lt;/m:dPr&gt;&lt;m:e&gt;&lt;m:f&gt;&lt;m:fPr&gt;&lt;m:type m:val=&quot;lin&quot;/&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C&lt;/m:t&gt;&lt;/m:r&gt;&lt;/m:num&gt;&lt;m:den&gt;&lt;m:r&gt;&lt;m:rPr&gt;&lt;m:sty m:val=&quot;p&quot;/&gt;&lt;/m:rPr&gt;&lt;w:rPr&gt;&lt;w:rFonts w:ascii=&quot;Cambria Math&quot; w:h-ansi=&quot;Cambria Math&quot;/&gt;&lt;wx:font wx:val=&quot;Cambria Math&quot;/&gt;&lt;/w:rPr&gt;&lt;m:t&gt;N&lt;/m:t&gt;&lt;/m:r&gt;&lt;/m:den&gt;&lt;/m:f&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27"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lang w:eastAsia="ja-JP"/>
        </w:rPr>
        <w:fldChar w:fldCharType="end"/>
      </w:r>
      <w:r w:rsidRPr="0059758D">
        <w:rPr>
          <w:lang w:eastAsia="ja-JP"/>
        </w:rPr>
        <w:fldChar w:fldCharType="end"/>
      </w:r>
      <w:r w:rsidR="00E85A13" w:rsidRPr="0059758D">
        <w:rPr>
          <w:noProof/>
          <w:position w:val="-42"/>
        </w:rPr>
        <w:object w:dxaOrig="4160" w:dyaOrig="940" w14:anchorId="5D50B6D7">
          <v:shape id="_x0000_i1027" type="#_x0000_t75" alt="" style="width:208.2pt;height:47.05pt;mso-width-percent:0;mso-height-percent:0;mso-width-percent:0;mso-height-percent:0" o:ole="">
            <v:imagedata r:id="rId32" o:title=""/>
          </v:shape>
          <o:OLEObject Type="Embed" ProgID="Equation.3" ShapeID="_x0000_i1027" DrawAspect="Content" ObjectID="_1677101376" r:id="rId33"/>
        </w:object>
      </w:r>
      <w:r w:rsidRPr="0059758D">
        <w:rPr>
          <w:lang w:eastAsia="ja-JP"/>
        </w:rPr>
        <w:fldChar w:fldCharType="begin"/>
      </w:r>
      <w:r w:rsidRPr="0059758D">
        <w:rPr>
          <w:lang w:eastAsia="ja-JP"/>
        </w:rPr>
        <w:instrText xml:space="preserve"> QUOTE </w:instrText>
      </w:r>
      <w:r w:rsidR="00E85A13" w:rsidRPr="0059758D">
        <w:rPr>
          <w:rFonts w:hint="eastAsia"/>
          <w:noProof/>
          <w:position w:val="-27"/>
        </w:rPr>
        <w:pict w14:anchorId="51BBD29A">
          <v:shape id="_x0000_i1026" type="#_x0000_t75" alt="" style="width:119.75pt;height:44.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4A53&quot;/&gt;&lt;wsp:rsid wsp:val=&quot;000A26CC&quot;/&gt;&lt;wsp:rsid wsp:val=&quot;000E0820&quot;/&gt;&lt;wsp:rsid wsp:val=&quot;00103A73&quot;/&gt;&lt;wsp:rsid wsp:val=&quot;001B5AA2&quot;/&gt;&lt;wsp:rsid wsp:val=&quot;001C62DE&quot;/&gt;&lt;wsp:rsid wsp:val=&quot;001D0B49&quot;/&gt;&lt;wsp:rsid wsp:val=&quot;001D73DE&quot;/&gt;&lt;wsp:rsid wsp:val=&quot;00226F60&quot;/&gt;&lt;wsp:rsid wsp:val=&quot;00236209&quot;/&gt;&lt;wsp:rsid wsp:val=&quot;002F2934&quot;/&gt;&lt;wsp:rsid wsp:val=&quot;00360E7F&quot;/&gt;&lt;wsp:rsid wsp:val=&quot;00405E55&quot;/&gt;&lt;wsp:rsid wsp:val=&quot;00410267&quot;/&gt;&lt;wsp:rsid wsp:val=&quot;004552DA&quot;/&gt;&lt;wsp:rsid wsp:val=&quot;0046154C&quot;/&gt;&lt;wsp:rsid wsp:val=&quot;00493C8D&quot;/&gt;&lt;wsp:rsid wsp:val=&quot;004F12B1&quot;/&gt;&lt;wsp:rsid wsp:val=&quot;00534393&quot;/&gt;&lt;wsp:rsid wsp:val=&quot;00544A38&quot;/&gt;&lt;wsp:rsid wsp:val=&quot;00583E41&quot;/&gt;&lt;wsp:rsid wsp:val=&quot;00594390&quot;/&gt;&lt;wsp:rsid wsp:val=&quot;006139F1&quot;/&gt;&lt;wsp:rsid wsp:val=&quot;006620E7&quot;/&gt;&lt;wsp:rsid wsp:val=&quot;00680383&quot;/&gt;&lt;wsp:rsid wsp:val=&quot;006829A3&quot;/&gt;&lt;wsp:rsid wsp:val=&quot;006A574A&quot;/&gt;&lt;wsp:rsid wsp:val=&quot;006D6414&quot;/&gt;&lt;wsp:rsid wsp:val=&quot;006E3B89&quot;/&gt;&lt;wsp:rsid wsp:val=&quot;006E723D&quot;/&gt;&lt;wsp:rsid wsp:val=&quot;00722F8A&quot;/&gt;&lt;wsp:rsid wsp:val=&quot;00723352&quot;/&gt;&lt;wsp:rsid wsp:val=&quot;00772BBE&quot;/&gt;&lt;wsp:rsid wsp:val=&quot;00791BDF&quot;/&gt;&lt;wsp:rsid wsp:val=&quot;007A2AD6&quot;/&gt;&lt;wsp:rsid wsp:val=&quot;007A3E38&quot;/&gt;&lt;wsp:rsid wsp:val=&quot;00856A06&quot;/&gt;&lt;wsp:rsid wsp:val=&quot;008603F5&quot;/&gt;&lt;wsp:rsid wsp:val=&quot;008662CD&quot;/&gt;&lt;wsp:rsid wsp:val=&quot;008C0390&quot;/&gt;&lt;wsp:rsid wsp:val=&quot;008E2B14&quot;/&gt;&lt;wsp:rsid wsp:val=&quot;0090334B&quot;/&gt;&lt;wsp:rsid wsp:val=&quot;0091061C&quot;/&gt;&lt;wsp:rsid wsp:val=&quot;00954D64&quot;/&gt;&lt;wsp:rsid wsp:val=&quot;00976926&quot;/&gt;&lt;wsp:rsid wsp:val=&quot;00981089&quot;/&gt;&lt;wsp:rsid wsp:val=&quot;009960F7&quot;/&gt;&lt;wsp:rsid wsp:val=&quot;009A5235&quot;/&gt;&lt;wsp:rsid wsp:val=&quot;009D04DB&quot;/&gt;&lt;wsp:rsid wsp:val=&quot;00A1344F&quot;/&gt;&lt;wsp:rsid wsp:val=&quot;00A7006D&quot;/&gt;&lt;wsp:rsid wsp:val=&quot;00A72563&quot;/&gt;&lt;wsp:rsid wsp:val=&quot;00A86683&quot;/&gt;&lt;wsp:rsid wsp:val=&quot;00AC078B&quot;/&gt;&lt;wsp:rsid wsp:val=&quot;00AC38BA&quot;/&gt;&lt;wsp:rsid wsp:val=&quot;00B065E8&quot;/&gt;&lt;wsp:rsid wsp:val=&quot;00B5108A&quot;/&gt;&lt;wsp:rsid wsp:val=&quot;00B5459D&quot;/&gt;&lt;wsp:rsid wsp:val=&quot;00B61139&quot;/&gt;&lt;wsp:rsid wsp:val=&quot;00B97ED3&quot;/&gt;&lt;wsp:rsid wsp:val=&quot;00BD1AD2&quot;/&gt;&lt;wsp:rsid wsp:val=&quot;00BD3DBF&quot;/&gt;&lt;wsp:rsid wsp:val=&quot;00BF2C5E&quot;/&gt;&lt;wsp:rsid wsp:val=&quot;00C22245&quot;/&gt;&lt;wsp:rsid wsp:val=&quot;00C7344F&quot;/&gt;&lt;wsp:rsid wsp:val=&quot;00C864A1&quot;/&gt;&lt;wsp:rsid wsp:val=&quot;00C921ED&quot;/&gt;&lt;wsp:rsid wsp:val=&quot;00C9597D&quot;/&gt;&lt;wsp:rsid wsp:val=&quot;00CC0309&quot;/&gt;&lt;wsp:rsid wsp:val=&quot;00CD548C&quot;/&gt;&lt;wsp:rsid wsp:val=&quot;00D27CCD&quot;/&gt;&lt;wsp:rsid wsp:val=&quot;00D4758B&quot;/&gt;&lt;wsp:rsid wsp:val=&quot;00D52D3D&quot;/&gt;&lt;wsp:rsid wsp:val=&quot;00D648B7&quot;/&gt;&lt;wsp:rsid wsp:val=&quot;00DB6263&quot;/&gt;&lt;wsp:rsid wsp:val=&quot;00DC05FD&quot;/&gt;&lt;wsp:rsid wsp:val=&quot;00E359E3&quot;/&gt;&lt;wsp:rsid wsp:val=&quot;00E35DEA&quot;/&gt;&lt;wsp:rsid wsp:val=&quot;00EA44D1&quot;/&gt;&lt;wsp:rsid wsp:val=&quot;00EB6306&quot;/&gt;&lt;wsp:rsid wsp:val=&quot;00ED6CDE&quot;/&gt;&lt;wsp:rsid wsp:val=&quot;00F04559&quot;/&gt;&lt;wsp:rsid wsp:val=&quot;00F75922&quot;/&gt;&lt;wsp:rsid wsp:val=&quot;00F843DC&quot;/&gt;&lt;/wsp:rsids&gt;&lt;/w:docPr&gt;&lt;w:body&gt;&lt;wx:sect&gt;&lt;w:p wsp:rsidR=&quot;00000000&quot; wsp:rsidRDefault=&quot;000A26CC&quot; wsp:rsidP=&quot;000A26CC&quot;&gt;&lt;m:oMathPara&gt;&lt;m:oMath&gt;&lt;m:d&gt;&lt;m:dPr&gt;&lt;m:ctrlPr&gt;&lt;w:rPr&gt;&lt;w:rFonts w:ascii=&quot;Cambria Math&quot; w:h-ansi=&quot;Cambria Math&quot;/&gt;&lt;wx:font wx:val=&quot;Cambria Math&quot;/&gt;&lt;/w:rPr&gt;&lt;/m:ctrlPr&gt;&lt;/m:dPr&gt;&lt;m:e&gt;&lt;m:m&gt;&lt;m:mPr&gt;&lt;m:mcs&gt;&lt;m:mc&gt;&lt;m:mcPr&gt;&lt;m:count m:val=&quot;6&quot;/&gt;&lt;m:mcJc m:val=&quot;center&quot;/&gt;&lt;/m:mcPr&gt;&lt;/m:mc&gt;&lt;/m:mcs&gt;&lt;m:ctrlPr&gt;&lt;w:rPr&gt;&lt;w:rFonts w:ascii=&quot;Cambria Math&quot; w:h-ansi=&quot;Cambria Math&quot;/&gt;&lt;wx:font wx:val=&quot;Cambria Math&quot;/&gt;&lt;/w:rPr&gt;&lt;/m:ctrlPr&gt;&lt;/m:mP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14&lt;/m:t&gt;&lt;/m:r&gt;&lt;/m:sub&gt;&lt;/m:sSub&gt;&lt;/m:e&gt;&lt;m:e&gt;&lt;m:r&gt;&lt;w:rPr&gt;&lt;w:rFonts w:ascii=&quot;Cambria Math&quot; w:h-ansi=&quot;Cambria Math&quot;/&gt;&lt;wx:font wx:val=&quot;Cambria Math&quot;/&gt;&lt;w:i/&gt;&lt;/w:rPr&gt;&lt;m:t&gt;0&lt;/m:t&gt;&lt;/m:r&gt;&lt;/m:e&gt;&lt;/m:mr&gt;&lt;m:mr&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e&gt;&lt;m:r&gt;&lt;w:rPr&gt;&lt;w:rFonts w:ascii=&quot;Cambria Math&quot; w:h-ansi=&quot;Cambria Math&quot;/&gt;&lt;wx:font wx:val=&quot;Cambria Math&quot;/&gt;&lt;w:i/&gt;&lt;/w:rPr&gt;&lt;m:t&gt;0&lt;/m:t&gt;&lt;/m:r&gt;&lt;/m:e&gt;&lt;/m:mr&gt;&lt;/m:m&gt;&lt;/m:e&gt;&lt;/m:d&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1" o:title="" chromakey="white"/>
          </v:shape>
        </w:pict>
      </w:r>
      <w:r w:rsidRPr="0059758D">
        <w:rPr>
          <w:lang w:eastAsia="ja-JP"/>
        </w:rPr>
        <w:instrText xml:space="preserve"> </w:instrText>
      </w:r>
      <w:r w:rsidRPr="0059758D">
        <w:rPr>
          <w:lang w:eastAsia="ja-JP"/>
        </w:rPr>
        <w:fldChar w:fldCharType="separate"/>
      </w:r>
      <w:r w:rsidRPr="0059758D">
        <w:rPr>
          <w:lang w:eastAsia="ja-JP"/>
        </w:rPr>
        <w:fldChar w:fldCharType="end"/>
      </w:r>
      <w:r w:rsidRPr="0059758D">
        <w:rPr>
          <w:rFonts w:hint="eastAsia"/>
          <w:lang w:eastAsia="ja-JP"/>
        </w:rPr>
        <w:tab/>
        <w:t>(15.</w:t>
      </w:r>
      <w:r w:rsidR="003242A6">
        <w:rPr>
          <w:rFonts w:hint="eastAsia"/>
          <w:lang w:eastAsia="ja-JP"/>
        </w:rPr>
        <w:t>5</w:t>
      </w:r>
      <w:r w:rsidRPr="0059758D">
        <w:rPr>
          <w:rFonts w:hint="eastAsia"/>
          <w:lang w:eastAsia="ja-JP"/>
        </w:rPr>
        <w:t>b)</w:t>
      </w:r>
    </w:p>
    <w:p w14:paraId="4EA22161" w14:textId="77777777" w:rsidR="006072D1" w:rsidRDefault="00B53667" w:rsidP="00B53667">
      <w:pPr>
        <w:pStyle w:val="p1a"/>
        <w:rPr>
          <w:rFonts w:hint="eastAsia"/>
          <w:lang w:eastAsia="ja-JP"/>
        </w:rPr>
      </w:pPr>
      <w:r>
        <w:rPr>
          <w:lang w:eastAsia="ja-JP"/>
        </w:rPr>
        <w:t xml:space="preserve">The piezoelectric matrix for </w:t>
      </w:r>
      <w:r w:rsidRPr="00B53667">
        <w:rPr>
          <w:lang w:eastAsia="ja-JP"/>
        </w:rPr>
        <w:t>wet bone was l</w:t>
      </w:r>
      <w:r>
        <w:rPr>
          <w:lang w:eastAsia="ja-JP"/>
        </w:rPr>
        <w:t xml:space="preserve">argely different from that for </w:t>
      </w:r>
      <w:r w:rsidRPr="00B53667">
        <w:rPr>
          <w:lang w:eastAsia="ja-JP"/>
        </w:rPr>
        <w:t>dry bone. In parti</w:t>
      </w:r>
      <w:r>
        <w:rPr>
          <w:lang w:eastAsia="ja-JP"/>
        </w:rPr>
        <w:t xml:space="preserve">cular, all matrix elements for </w:t>
      </w:r>
      <w:r w:rsidRPr="00B53667">
        <w:rPr>
          <w:lang w:eastAsia="ja-JP"/>
        </w:rPr>
        <w:t>wet bone had same (</w:t>
      </w:r>
      <w:r>
        <w:rPr>
          <w:lang w:eastAsia="ja-JP"/>
        </w:rPr>
        <w:t xml:space="preserve">positive) polarity, unlike for </w:t>
      </w:r>
      <w:r w:rsidRPr="00B53667">
        <w:rPr>
          <w:lang w:eastAsia="ja-JP"/>
        </w:rPr>
        <w:t xml:space="preserve">dry bone. The main cause of this was considered </w:t>
      </w:r>
      <w:r w:rsidR="00F209FE" w:rsidRPr="00F209FE">
        <w:rPr>
          <w:rFonts w:hint="eastAsia"/>
          <w:highlight w:val="yellow"/>
          <w:lang w:eastAsia="ja-JP"/>
        </w:rPr>
        <w:t>that</w:t>
      </w:r>
      <w:r w:rsidRPr="00F209FE">
        <w:rPr>
          <w:highlight w:val="yellow"/>
          <w:lang w:eastAsia="ja-JP"/>
        </w:rPr>
        <w:t xml:space="preserve"> the electrical signal could be generated</w:t>
      </w:r>
      <w:r w:rsidRPr="00B53667">
        <w:rPr>
          <w:lang w:eastAsia="ja-JP"/>
        </w:rPr>
        <w:t xml:space="preserve"> by streaming potential due to the liquid in the pores. Piezoelectric properties as functions of temperature and humidity (or hydration) were invest</w:t>
      </w:r>
      <w:r w:rsidRPr="00B53667">
        <w:rPr>
          <w:lang w:eastAsia="ja-JP"/>
        </w:rPr>
        <w:t>i</w:t>
      </w:r>
      <w:r w:rsidRPr="00B53667">
        <w:rPr>
          <w:lang w:eastAsia="ja-JP"/>
        </w:rPr>
        <w:t xml:space="preserve">gated by Bur </w:t>
      </w:r>
      <w:r w:rsidR="004F7533">
        <w:rPr>
          <w:rFonts w:hint="eastAsia"/>
          <w:lang w:eastAsia="ja-JP"/>
        </w:rPr>
        <w:t>(1976)</w:t>
      </w:r>
      <w:r w:rsidRPr="00B53667">
        <w:rPr>
          <w:lang w:eastAsia="ja-JP"/>
        </w:rPr>
        <w:t xml:space="preserve"> and Maeda </w:t>
      </w:r>
      <w:r w:rsidRPr="00511D2B">
        <w:rPr>
          <w:lang w:eastAsia="ja-JP"/>
        </w:rPr>
        <w:t>et al.</w:t>
      </w:r>
      <w:r w:rsidRPr="00B53667">
        <w:rPr>
          <w:lang w:eastAsia="ja-JP"/>
        </w:rPr>
        <w:t xml:space="preserve"> </w:t>
      </w:r>
      <w:r w:rsidR="004F7533">
        <w:rPr>
          <w:rFonts w:hint="eastAsia"/>
          <w:lang w:eastAsia="ja-JP"/>
        </w:rPr>
        <w:t>(1982)</w:t>
      </w:r>
      <w:r w:rsidRPr="00B53667">
        <w:rPr>
          <w:lang w:eastAsia="ja-JP"/>
        </w:rPr>
        <w:t>, and the experimental results showed that the temperature dependence of the piezoele</w:t>
      </w:r>
      <w:r w:rsidRPr="00B53667">
        <w:rPr>
          <w:lang w:eastAsia="ja-JP"/>
        </w:rPr>
        <w:t>c</w:t>
      </w:r>
      <w:r w:rsidRPr="00B53667">
        <w:rPr>
          <w:lang w:eastAsia="ja-JP"/>
        </w:rPr>
        <w:t>tric constants could increase with water content, which was attributed to the collagen fibers. It was suggested that two different mechanisms, piezoelectricity and streaming potential, were respo</w:t>
      </w:r>
      <w:r w:rsidRPr="00B53667">
        <w:rPr>
          <w:lang w:eastAsia="ja-JP"/>
        </w:rPr>
        <w:t>n</w:t>
      </w:r>
      <w:r w:rsidRPr="00B53667">
        <w:rPr>
          <w:lang w:eastAsia="ja-JP"/>
        </w:rPr>
        <w:t>sible for the electromechan</w:t>
      </w:r>
      <w:r w:rsidRPr="00B53667">
        <w:rPr>
          <w:lang w:eastAsia="ja-JP"/>
        </w:rPr>
        <w:t>i</w:t>
      </w:r>
      <w:r w:rsidRPr="00B53667">
        <w:rPr>
          <w:lang w:eastAsia="ja-JP"/>
        </w:rPr>
        <w:t xml:space="preserve">cal effects in dry and wet bones, respectively </w:t>
      </w:r>
      <w:r w:rsidR="004F7533">
        <w:rPr>
          <w:rFonts w:hint="eastAsia"/>
          <w:lang w:eastAsia="ja-JP"/>
        </w:rPr>
        <w:t>(</w:t>
      </w:r>
      <w:r w:rsidR="004F7533" w:rsidRPr="00AC16A5">
        <w:rPr>
          <w:lang w:eastAsia="ja-JP"/>
        </w:rPr>
        <w:t>Johnso</w:t>
      </w:r>
      <w:r w:rsidR="004F7533">
        <w:rPr>
          <w:rFonts w:hint="eastAsia"/>
          <w:lang w:eastAsia="ja-JP"/>
        </w:rPr>
        <w:t xml:space="preserve">n et al. 1980; Gross et al. 1982; Otter et al. 1985; </w:t>
      </w:r>
      <w:r w:rsidR="004F7533" w:rsidRPr="00AC16A5">
        <w:rPr>
          <w:lang w:eastAsia="ja-JP"/>
        </w:rPr>
        <w:t>Hastings</w:t>
      </w:r>
      <w:r w:rsidR="004F7533">
        <w:rPr>
          <w:rFonts w:hint="eastAsia"/>
          <w:lang w:eastAsia="ja-JP"/>
        </w:rPr>
        <w:t xml:space="preserve"> et al. 1991)</w:t>
      </w:r>
      <w:r w:rsidRPr="00B53667">
        <w:rPr>
          <w:lang w:eastAsia="ja-JP"/>
        </w:rPr>
        <w:t xml:space="preserve">. Moreover, to reduce the conductivity, the piezoelectric constant in hydrated frozen bone was measured by Marino and Becker </w:t>
      </w:r>
      <w:r w:rsidR="004F7533">
        <w:rPr>
          <w:rFonts w:hint="eastAsia"/>
          <w:lang w:eastAsia="ja-JP"/>
        </w:rPr>
        <w:t>(1975)</w:t>
      </w:r>
      <w:r w:rsidRPr="00B53667">
        <w:rPr>
          <w:lang w:eastAsia="ja-JP"/>
        </w:rPr>
        <w:t>. Note that hereinafter, the term “electr</w:t>
      </w:r>
      <w:r w:rsidRPr="00B53667">
        <w:rPr>
          <w:lang w:eastAsia="ja-JP"/>
        </w:rPr>
        <w:t>o</w:t>
      </w:r>
      <w:r w:rsidRPr="00B53667">
        <w:rPr>
          <w:lang w:eastAsia="ja-JP"/>
        </w:rPr>
        <w:t>mechanical effects” is used instead of “piezoelectric effects” unless clearly disti</w:t>
      </w:r>
      <w:r w:rsidRPr="00B53667">
        <w:rPr>
          <w:lang w:eastAsia="ja-JP"/>
        </w:rPr>
        <w:t>n</w:t>
      </w:r>
      <w:r w:rsidRPr="00B53667">
        <w:rPr>
          <w:lang w:eastAsia="ja-JP"/>
        </w:rPr>
        <w:t>guishable.</w:t>
      </w:r>
    </w:p>
    <w:p w14:paraId="3CE75331" w14:textId="77777777" w:rsidR="003D0FF4" w:rsidRDefault="003D0FF4" w:rsidP="003D0FF4">
      <w:pPr>
        <w:pStyle w:val="heading3"/>
        <w:rPr>
          <w:rFonts w:hint="eastAsia"/>
          <w:lang w:eastAsia="ja-JP"/>
        </w:rPr>
      </w:pPr>
      <w:r>
        <w:rPr>
          <w:rFonts w:hint="eastAsia"/>
          <w:lang w:eastAsia="ja-JP"/>
        </w:rPr>
        <w:t>15.2.3</w:t>
      </w:r>
      <w:r>
        <w:rPr>
          <w:lang w:eastAsia="ja-JP"/>
        </w:rPr>
        <w:tab/>
      </w:r>
      <w:r w:rsidRPr="003D0FF4">
        <w:rPr>
          <w:highlight w:val="yellow"/>
          <w:lang w:eastAsia="ja-JP"/>
        </w:rPr>
        <w:t>Miscellaneous experiments involving the electromechanical effect</w:t>
      </w:r>
      <w:r w:rsidRPr="003D0FF4">
        <w:rPr>
          <w:rFonts w:hint="eastAsia"/>
          <w:highlight w:val="yellow"/>
          <w:lang w:eastAsia="ja-JP"/>
        </w:rPr>
        <w:t>s</w:t>
      </w:r>
    </w:p>
    <w:p w14:paraId="116F472F" w14:textId="77777777" w:rsidR="003D0FF4" w:rsidRDefault="003D0FF4" w:rsidP="003D0FF4">
      <w:pPr>
        <w:pStyle w:val="p1a"/>
        <w:rPr>
          <w:rFonts w:hint="eastAsia"/>
          <w:lang w:eastAsia="ja-JP"/>
        </w:rPr>
      </w:pPr>
      <w:r w:rsidRPr="003D0FF4">
        <w:rPr>
          <w:lang w:eastAsia="ja-JP"/>
        </w:rPr>
        <w:t xml:space="preserve">Various effects on the electromechanical properties in bone were investigated, and some of them are introduced in this section. The spatial distribution of the surface charge in a human femur under load was measured by McElhaney </w:t>
      </w:r>
      <w:r w:rsidR="00580F69">
        <w:rPr>
          <w:rFonts w:hint="eastAsia"/>
          <w:lang w:eastAsia="ja-JP"/>
        </w:rPr>
        <w:t>(</w:t>
      </w:r>
      <w:r w:rsidR="00580F69" w:rsidRPr="006F1A06">
        <w:rPr>
          <w:rFonts w:hint="eastAsia"/>
          <w:lang w:eastAsia="ja-JP"/>
        </w:rPr>
        <w:t>1967)</w:t>
      </w:r>
      <w:r w:rsidRPr="003D0FF4">
        <w:rPr>
          <w:lang w:eastAsia="ja-JP"/>
        </w:rPr>
        <w:t xml:space="preserve"> to inve</w:t>
      </w:r>
      <w:r w:rsidRPr="003D0FF4">
        <w:rPr>
          <w:lang w:eastAsia="ja-JP"/>
        </w:rPr>
        <w:t>s</w:t>
      </w:r>
      <w:r w:rsidRPr="003D0FF4">
        <w:rPr>
          <w:lang w:eastAsia="ja-JP"/>
        </w:rPr>
        <w:t>tigate the variation in the electromechanical effects with the anato</w:t>
      </w:r>
      <w:r w:rsidRPr="003D0FF4">
        <w:rPr>
          <w:lang w:eastAsia="ja-JP"/>
        </w:rPr>
        <w:t>m</w:t>
      </w:r>
      <w:r w:rsidRPr="003D0FF4">
        <w:rPr>
          <w:lang w:eastAsia="ja-JP"/>
        </w:rPr>
        <w:t xml:space="preserve">ical site. The </w:t>
      </w:r>
      <w:r w:rsidRPr="003D0FF4">
        <w:rPr>
          <w:lang w:eastAsia="ja-JP"/>
        </w:rPr>
        <w:lastRenderedPageBreak/>
        <w:t>electromechanical (stress-generated) responses with micrometer scale resolution were observed using a microel</w:t>
      </w:r>
      <w:r w:rsidR="00D64393">
        <w:rPr>
          <w:lang w:eastAsia="ja-JP"/>
        </w:rPr>
        <w:t>ectrode technique by Starkebaum</w:t>
      </w:r>
      <w:r w:rsidRPr="003D0FF4">
        <w:rPr>
          <w:lang w:eastAsia="ja-JP"/>
        </w:rPr>
        <w:t xml:space="preserve"> </w:t>
      </w:r>
      <w:r w:rsidRPr="00511D2B">
        <w:rPr>
          <w:lang w:eastAsia="ja-JP"/>
        </w:rPr>
        <w:t>et al.</w:t>
      </w:r>
      <w:r w:rsidRPr="003D0FF4">
        <w:rPr>
          <w:lang w:eastAsia="ja-JP"/>
        </w:rPr>
        <w:t xml:space="preserve"> </w:t>
      </w:r>
      <w:r w:rsidR="00580F69">
        <w:rPr>
          <w:rFonts w:hint="eastAsia"/>
          <w:lang w:eastAsia="ja-JP"/>
        </w:rPr>
        <w:t>(1979)</w:t>
      </w:r>
      <w:r w:rsidRPr="003D0FF4">
        <w:rPr>
          <w:lang w:eastAsia="ja-JP"/>
        </w:rPr>
        <w:t xml:space="preserve"> to investigate the morphological effects. It was r</w:t>
      </w:r>
      <w:r w:rsidRPr="003D0FF4">
        <w:rPr>
          <w:lang w:eastAsia="ja-JP"/>
        </w:rPr>
        <w:t>e</w:t>
      </w:r>
      <w:r w:rsidRPr="003D0FF4">
        <w:rPr>
          <w:lang w:eastAsia="ja-JP"/>
        </w:rPr>
        <w:t xml:space="preserve">ported by Aschero </w:t>
      </w:r>
      <w:r w:rsidRPr="00511D2B">
        <w:rPr>
          <w:lang w:eastAsia="ja-JP"/>
        </w:rPr>
        <w:t>et al.</w:t>
      </w:r>
      <w:r w:rsidRPr="003D0FF4">
        <w:rPr>
          <w:lang w:eastAsia="ja-JP"/>
        </w:rPr>
        <w:t xml:space="preserve"> </w:t>
      </w:r>
      <w:r w:rsidR="00580F69" w:rsidRPr="00D64393">
        <w:rPr>
          <w:rFonts w:hint="eastAsia"/>
          <w:lang w:eastAsia="ja-JP"/>
        </w:rPr>
        <w:t>(1999)</w:t>
      </w:r>
      <w:r w:rsidRPr="00D64393">
        <w:rPr>
          <w:lang w:eastAsia="ja-JP"/>
        </w:rPr>
        <w:t xml:space="preserve"> </w:t>
      </w:r>
      <w:r w:rsidRPr="003D0FF4">
        <w:rPr>
          <w:lang w:eastAsia="ja-JP"/>
        </w:rPr>
        <w:t xml:space="preserve">that the piezoelectric constant </w:t>
      </w:r>
      <w:r w:rsidRPr="00580F69">
        <w:rPr>
          <w:i/>
          <w:lang w:eastAsia="ja-JP"/>
        </w:rPr>
        <w:t>d</w:t>
      </w:r>
      <w:r w:rsidRPr="00580F69">
        <w:rPr>
          <w:vertAlign w:val="subscript"/>
          <w:lang w:eastAsia="ja-JP"/>
        </w:rPr>
        <w:t>23</w:t>
      </w:r>
      <w:r w:rsidRPr="003D0FF4">
        <w:rPr>
          <w:lang w:eastAsia="ja-JP"/>
        </w:rPr>
        <w:t xml:space="preserve"> in dry cow bone was independent of the anatomical site but dependent on the individuals. With a nanometer scale resolution, the no</w:t>
      </w:r>
      <w:r w:rsidRPr="003D0FF4">
        <w:rPr>
          <w:lang w:eastAsia="ja-JP"/>
        </w:rPr>
        <w:t>r</w:t>
      </w:r>
      <w:r w:rsidRPr="003D0FF4">
        <w:rPr>
          <w:lang w:eastAsia="ja-JP"/>
        </w:rPr>
        <w:t>mal (vertical) electromechanical responses in dry and wet human bones were o</w:t>
      </w:r>
      <w:r w:rsidRPr="003D0FF4">
        <w:rPr>
          <w:lang w:eastAsia="ja-JP"/>
        </w:rPr>
        <w:t>b</w:t>
      </w:r>
      <w:r w:rsidRPr="003D0FF4">
        <w:rPr>
          <w:lang w:eastAsia="ja-JP"/>
        </w:rPr>
        <w:t xml:space="preserve">served by Halperin </w:t>
      </w:r>
      <w:r w:rsidRPr="00511D2B">
        <w:rPr>
          <w:lang w:eastAsia="ja-JP"/>
        </w:rPr>
        <w:t xml:space="preserve">et al. </w:t>
      </w:r>
      <w:r w:rsidR="00580F69">
        <w:rPr>
          <w:rFonts w:hint="eastAsia"/>
          <w:lang w:eastAsia="ja-JP"/>
        </w:rPr>
        <w:t>(2004)</w:t>
      </w:r>
      <w:r w:rsidRPr="003D0FF4">
        <w:rPr>
          <w:lang w:eastAsia="ja-JP"/>
        </w:rPr>
        <w:t xml:space="preserve">, and the shear response in dry animal bone was observed by Jolandan and Yu </w:t>
      </w:r>
      <w:r w:rsidR="00580F69">
        <w:rPr>
          <w:rFonts w:hint="eastAsia"/>
          <w:lang w:eastAsia="ja-JP"/>
        </w:rPr>
        <w:t>(2010)</w:t>
      </w:r>
      <w:r w:rsidRPr="003D0FF4">
        <w:rPr>
          <w:lang w:eastAsia="ja-JP"/>
        </w:rPr>
        <w:t xml:space="preserve">. Moreover, the piezoelectric constants d14 in dry mature and immature bones were compared by Marino and Becker </w:t>
      </w:r>
      <w:r w:rsidR="00580F69">
        <w:rPr>
          <w:rFonts w:hint="eastAsia"/>
          <w:lang w:eastAsia="ja-JP"/>
        </w:rPr>
        <w:t>(1974)</w:t>
      </w:r>
      <w:r w:rsidRPr="003D0FF4">
        <w:rPr>
          <w:lang w:eastAsia="ja-JP"/>
        </w:rPr>
        <w:t xml:space="preserve"> to investigate the variation with age.</w:t>
      </w:r>
    </w:p>
    <w:p w14:paraId="750A9B61" w14:textId="77777777" w:rsidR="00580F69" w:rsidRDefault="00580F69" w:rsidP="00580F69">
      <w:pPr>
        <w:pStyle w:val="heading3"/>
        <w:rPr>
          <w:rFonts w:hint="eastAsia"/>
          <w:lang w:eastAsia="ja-JP"/>
        </w:rPr>
      </w:pPr>
      <w:r>
        <w:rPr>
          <w:rFonts w:hint="eastAsia"/>
          <w:lang w:eastAsia="ja-JP"/>
        </w:rPr>
        <w:t>15.2.4</w:t>
      </w:r>
      <w:r>
        <w:rPr>
          <w:lang w:eastAsia="ja-JP"/>
        </w:rPr>
        <w:tab/>
      </w:r>
      <w:r w:rsidRPr="00580F69">
        <w:rPr>
          <w:lang w:eastAsia="ja-JP"/>
        </w:rPr>
        <w:t>Observation methods</w:t>
      </w:r>
    </w:p>
    <w:p w14:paraId="32F7D91E" w14:textId="77777777" w:rsidR="00580F69" w:rsidRDefault="00580F69" w:rsidP="00580F69">
      <w:pPr>
        <w:pStyle w:val="p1a"/>
        <w:rPr>
          <w:rFonts w:hint="eastAsia"/>
          <w:lang w:eastAsia="ja-JP"/>
        </w:rPr>
      </w:pPr>
      <w:r w:rsidRPr="00580F69">
        <w:rPr>
          <w:lang w:eastAsia="ja-JP"/>
        </w:rPr>
        <w:t>The observation methods for the electromechanical effects can be roughly class</w:t>
      </w:r>
      <w:r w:rsidRPr="00580F69">
        <w:rPr>
          <w:lang w:eastAsia="ja-JP"/>
        </w:rPr>
        <w:t>i</w:t>
      </w:r>
      <w:r w:rsidRPr="00580F69">
        <w:rPr>
          <w:lang w:eastAsia="ja-JP"/>
        </w:rPr>
        <w:t>fied into static and dynamic methods. In the static methods for the direct electr</w:t>
      </w:r>
      <w:r w:rsidRPr="00580F69">
        <w:rPr>
          <w:lang w:eastAsia="ja-JP"/>
        </w:rPr>
        <w:t>o</w:t>
      </w:r>
      <w:r w:rsidRPr="00580F69">
        <w:rPr>
          <w:lang w:eastAsia="ja-JP"/>
        </w:rPr>
        <w:t xml:space="preserve">mechanical effects using a lever </w:t>
      </w:r>
      <w:r w:rsidR="00C94E38">
        <w:rPr>
          <w:rFonts w:hint="eastAsia"/>
          <w:lang w:eastAsia="ja-JP"/>
        </w:rPr>
        <w:t>(</w:t>
      </w:r>
      <w:r w:rsidR="00C94E38" w:rsidRPr="00C94E38">
        <w:rPr>
          <w:lang w:eastAsia="ja-JP"/>
        </w:rPr>
        <w:t>Fukada</w:t>
      </w:r>
      <w:r w:rsidR="00C94E38">
        <w:rPr>
          <w:rFonts w:hint="eastAsia"/>
          <w:lang w:eastAsia="ja-JP"/>
        </w:rPr>
        <w:t xml:space="preserve"> et al. 1957)</w:t>
      </w:r>
      <w:r w:rsidRPr="00580F69">
        <w:rPr>
          <w:lang w:eastAsia="ja-JP"/>
        </w:rPr>
        <w:t xml:space="preserve">, a piston </w:t>
      </w:r>
      <w:r w:rsidR="00C94E38">
        <w:rPr>
          <w:rFonts w:hint="eastAsia"/>
          <w:lang w:eastAsia="ja-JP"/>
        </w:rPr>
        <w:t>(</w:t>
      </w:r>
      <w:r w:rsidR="00C94E38" w:rsidRPr="00C94E38">
        <w:rPr>
          <w:lang w:eastAsia="ja-JP"/>
        </w:rPr>
        <w:t>Cochran</w:t>
      </w:r>
      <w:r w:rsidR="00C94E38">
        <w:rPr>
          <w:rFonts w:hint="eastAsia"/>
          <w:lang w:eastAsia="ja-JP"/>
        </w:rPr>
        <w:t xml:space="preserve"> et al. 1965; </w:t>
      </w:r>
      <w:r w:rsidR="00C94E38" w:rsidRPr="00C94E38">
        <w:rPr>
          <w:lang w:eastAsia="ja-JP"/>
        </w:rPr>
        <w:t>Aschero</w:t>
      </w:r>
      <w:r w:rsidR="00C94E38">
        <w:rPr>
          <w:rFonts w:hint="eastAsia"/>
          <w:lang w:eastAsia="ja-JP"/>
        </w:rPr>
        <w:t xml:space="preserve"> et al. 1996)</w:t>
      </w:r>
      <w:r w:rsidRPr="00580F69">
        <w:rPr>
          <w:lang w:eastAsia="ja-JP"/>
        </w:rPr>
        <w:t xml:space="preserve">, or a hydraulic fatigue testing machine </w:t>
      </w:r>
      <w:r w:rsidR="00C94E38">
        <w:rPr>
          <w:rFonts w:hint="eastAsia"/>
          <w:lang w:eastAsia="ja-JP"/>
        </w:rPr>
        <w:t>(</w:t>
      </w:r>
      <w:r w:rsidR="00C94E38" w:rsidRPr="00C94E38">
        <w:rPr>
          <w:lang w:eastAsia="ja-JP"/>
        </w:rPr>
        <w:t>Hastings</w:t>
      </w:r>
      <w:r w:rsidR="00C94E38">
        <w:rPr>
          <w:rFonts w:hint="eastAsia"/>
          <w:lang w:eastAsia="ja-JP"/>
        </w:rPr>
        <w:t xml:space="preserve"> et al. </w:t>
      </w:r>
      <w:r w:rsidR="00C94E38" w:rsidRPr="00C94E38">
        <w:rPr>
          <w:rFonts w:hint="eastAsia"/>
          <w:lang w:eastAsia="ja-JP"/>
        </w:rPr>
        <w:t>1991)</w:t>
      </w:r>
      <w:r w:rsidRPr="00C94E38">
        <w:rPr>
          <w:lang w:eastAsia="ja-JP"/>
        </w:rPr>
        <w:t xml:space="preserve">, the mechanical stress was applied by bending </w:t>
      </w:r>
      <w:r w:rsidR="00C94E38" w:rsidRPr="00C94E38">
        <w:rPr>
          <w:rFonts w:hint="eastAsia"/>
          <w:lang w:eastAsia="ja-JP"/>
        </w:rPr>
        <w:t>(</w:t>
      </w:r>
      <w:r w:rsidR="00C94E38" w:rsidRPr="00C94E38">
        <w:rPr>
          <w:lang w:eastAsia="ja-JP"/>
        </w:rPr>
        <w:t>Fukada</w:t>
      </w:r>
      <w:r w:rsidR="00C94E38" w:rsidRPr="00C94E38">
        <w:rPr>
          <w:rFonts w:hint="eastAsia"/>
          <w:lang w:eastAsia="ja-JP"/>
        </w:rPr>
        <w:t xml:space="preserve"> et al. 1957; </w:t>
      </w:r>
      <w:r w:rsidR="00C94E38" w:rsidRPr="00C94E38">
        <w:rPr>
          <w:lang w:eastAsia="ja-JP"/>
        </w:rPr>
        <w:t>Bassett</w:t>
      </w:r>
      <w:r w:rsidR="00C94E38" w:rsidRPr="00C94E38">
        <w:rPr>
          <w:rFonts w:hint="eastAsia"/>
          <w:lang w:eastAsia="ja-JP"/>
        </w:rPr>
        <w:t xml:space="preserve"> et al. 1962; </w:t>
      </w:r>
      <w:r w:rsidR="00C94E38" w:rsidRPr="00C94E38">
        <w:rPr>
          <w:lang w:eastAsia="ja-JP"/>
        </w:rPr>
        <w:t>Shamos</w:t>
      </w:r>
      <w:r w:rsidR="00C94E38">
        <w:rPr>
          <w:rFonts w:hint="eastAsia"/>
          <w:lang w:eastAsia="ja-JP"/>
        </w:rPr>
        <w:t xml:space="preserve"> et al. 1963;</w:t>
      </w:r>
      <w:r w:rsidR="00C94E38" w:rsidRPr="00C94E38">
        <w:t xml:space="preserve"> </w:t>
      </w:r>
      <w:r w:rsidR="00C94E38" w:rsidRPr="00C94E38">
        <w:rPr>
          <w:lang w:eastAsia="ja-JP"/>
        </w:rPr>
        <w:t>Cochran</w:t>
      </w:r>
      <w:r w:rsidR="00C94E38">
        <w:rPr>
          <w:rFonts w:hint="eastAsia"/>
          <w:lang w:eastAsia="ja-JP"/>
        </w:rPr>
        <w:t xml:space="preserve"> et al. 1965;</w:t>
      </w:r>
      <w:r w:rsidR="00C94E38" w:rsidRPr="00C94E38">
        <w:t xml:space="preserve"> </w:t>
      </w:r>
      <w:r w:rsidR="00C94E38" w:rsidRPr="00C94E38">
        <w:rPr>
          <w:lang w:eastAsia="ja-JP"/>
        </w:rPr>
        <w:t xml:space="preserve">Johnson </w:t>
      </w:r>
      <w:r w:rsidR="00C94E38">
        <w:rPr>
          <w:rFonts w:hint="eastAsia"/>
          <w:lang w:eastAsia="ja-JP"/>
        </w:rPr>
        <w:t xml:space="preserve">et al. 1980; </w:t>
      </w:r>
      <w:r w:rsidR="00C94E38" w:rsidRPr="00C94E38">
        <w:rPr>
          <w:lang w:eastAsia="ja-JP"/>
        </w:rPr>
        <w:t>Ha</w:t>
      </w:r>
      <w:r w:rsidR="00C94E38" w:rsidRPr="00C94E38">
        <w:rPr>
          <w:lang w:eastAsia="ja-JP"/>
        </w:rPr>
        <w:t>s</w:t>
      </w:r>
      <w:r w:rsidR="00C94E38" w:rsidRPr="00C94E38">
        <w:rPr>
          <w:lang w:eastAsia="ja-JP"/>
        </w:rPr>
        <w:t>tings</w:t>
      </w:r>
      <w:r w:rsidR="00C94E38">
        <w:rPr>
          <w:rFonts w:hint="eastAsia"/>
          <w:lang w:eastAsia="ja-JP"/>
        </w:rPr>
        <w:t xml:space="preserve"> et al. 1991; </w:t>
      </w:r>
      <w:r w:rsidR="00C94E38" w:rsidRPr="00C94E38">
        <w:rPr>
          <w:lang w:eastAsia="ja-JP"/>
        </w:rPr>
        <w:t>Starkebaum</w:t>
      </w:r>
      <w:r w:rsidR="00C94E38">
        <w:rPr>
          <w:rFonts w:hint="eastAsia"/>
          <w:lang w:eastAsia="ja-JP"/>
        </w:rPr>
        <w:t xml:space="preserve"> et al. 1979</w:t>
      </w:r>
      <w:r w:rsidR="00C94E38" w:rsidRPr="00C94E38">
        <w:rPr>
          <w:rFonts w:hint="eastAsia"/>
          <w:lang w:eastAsia="ja-JP"/>
        </w:rPr>
        <w:t>)</w:t>
      </w:r>
      <w:r w:rsidRPr="00C94E38">
        <w:rPr>
          <w:lang w:eastAsia="ja-JP"/>
        </w:rPr>
        <w:t xml:space="preserve"> or compressing </w:t>
      </w:r>
      <w:r w:rsidR="00C94E38">
        <w:rPr>
          <w:rFonts w:hint="eastAsia"/>
          <w:lang w:eastAsia="ja-JP"/>
        </w:rPr>
        <w:t>(</w:t>
      </w:r>
      <w:r w:rsidR="00C94E38" w:rsidRPr="00C94E38">
        <w:rPr>
          <w:lang w:eastAsia="ja-JP"/>
        </w:rPr>
        <w:t>Shamos</w:t>
      </w:r>
      <w:r w:rsidR="00C94E38">
        <w:rPr>
          <w:rFonts w:hint="eastAsia"/>
          <w:lang w:eastAsia="ja-JP"/>
        </w:rPr>
        <w:t xml:space="preserve"> et al. 1963)</w:t>
      </w:r>
      <w:r w:rsidRPr="00C94E38">
        <w:rPr>
          <w:lang w:eastAsia="ja-JP"/>
        </w:rPr>
        <w:t>. In the static method for the converse</w:t>
      </w:r>
      <w:r w:rsidRPr="00580F69">
        <w:rPr>
          <w:lang w:eastAsia="ja-JP"/>
        </w:rPr>
        <w:t xml:space="preserve"> electromechanical effects, the strain was detected using a dilatometer </w:t>
      </w:r>
      <w:r w:rsidR="00C94E38">
        <w:rPr>
          <w:rFonts w:hint="eastAsia"/>
          <w:lang w:eastAsia="ja-JP"/>
        </w:rPr>
        <w:t>(</w:t>
      </w:r>
      <w:r w:rsidR="00C94E38" w:rsidRPr="00C94E38">
        <w:rPr>
          <w:lang w:eastAsia="ja-JP"/>
        </w:rPr>
        <w:t>Aschero</w:t>
      </w:r>
      <w:r w:rsidR="00C94E38">
        <w:rPr>
          <w:rFonts w:hint="eastAsia"/>
          <w:lang w:eastAsia="ja-JP"/>
        </w:rPr>
        <w:t xml:space="preserve"> et al. 1999)</w:t>
      </w:r>
      <w:r w:rsidRPr="00580F69">
        <w:rPr>
          <w:lang w:eastAsia="ja-JP"/>
        </w:rPr>
        <w:t xml:space="preserve">. In the dynamic methods for the direct and converse electromechanical effects using a piezoelectric element </w:t>
      </w:r>
      <w:r w:rsidR="00C94E38">
        <w:rPr>
          <w:rFonts w:hint="eastAsia"/>
          <w:lang w:eastAsia="ja-JP"/>
        </w:rPr>
        <w:t>(</w:t>
      </w:r>
      <w:r w:rsidR="00C94E38" w:rsidRPr="00C94E38">
        <w:rPr>
          <w:lang w:eastAsia="ja-JP"/>
        </w:rPr>
        <w:t>Fukada</w:t>
      </w:r>
      <w:r w:rsidR="00C94E38">
        <w:rPr>
          <w:rFonts w:hint="eastAsia"/>
          <w:lang w:eastAsia="ja-JP"/>
        </w:rPr>
        <w:t xml:space="preserve"> et al. 1957; </w:t>
      </w:r>
      <w:r w:rsidR="00C94E38" w:rsidRPr="00C94E38">
        <w:rPr>
          <w:lang w:eastAsia="ja-JP"/>
        </w:rPr>
        <w:t>Fukada</w:t>
      </w:r>
      <w:r w:rsidR="00C94E38">
        <w:rPr>
          <w:rFonts w:hint="eastAsia"/>
          <w:lang w:eastAsia="ja-JP"/>
        </w:rPr>
        <w:t xml:space="preserve"> et al. 1964; </w:t>
      </w:r>
      <w:r w:rsidR="00C94E38" w:rsidRPr="00C94E38">
        <w:rPr>
          <w:lang w:eastAsia="ja-JP"/>
        </w:rPr>
        <w:t>Marino</w:t>
      </w:r>
      <w:r w:rsidR="00C94E38">
        <w:rPr>
          <w:rFonts w:hint="eastAsia"/>
          <w:lang w:eastAsia="ja-JP"/>
        </w:rPr>
        <w:t xml:space="preserve"> et al. 1971; </w:t>
      </w:r>
      <w:r w:rsidR="00C94E38" w:rsidRPr="00C94E38">
        <w:rPr>
          <w:lang w:eastAsia="ja-JP"/>
        </w:rPr>
        <w:t xml:space="preserve">Anderson </w:t>
      </w:r>
      <w:r w:rsidR="00C94E38">
        <w:rPr>
          <w:rFonts w:hint="eastAsia"/>
          <w:lang w:eastAsia="ja-JP"/>
        </w:rPr>
        <w:t xml:space="preserve">et al. 1970; Bur 1976; Maeda et al. 1976; Maeda et al. 1982; </w:t>
      </w:r>
      <w:r w:rsidR="00C94E38" w:rsidRPr="00C94E38">
        <w:rPr>
          <w:lang w:eastAsia="ja-JP"/>
        </w:rPr>
        <w:t>Marino</w:t>
      </w:r>
      <w:r w:rsidR="00C94E38">
        <w:rPr>
          <w:rFonts w:hint="eastAsia"/>
          <w:lang w:eastAsia="ja-JP"/>
        </w:rPr>
        <w:t xml:space="preserve"> et al. 1974)</w:t>
      </w:r>
      <w:r w:rsidRPr="00580F69">
        <w:rPr>
          <w:lang w:eastAsia="ja-JP"/>
        </w:rPr>
        <w:t xml:space="preserve">, the periodical stress was applied and detected, respectively. The frequencies were 2 kHz </w:t>
      </w:r>
      <w:r w:rsidR="00C94E38">
        <w:rPr>
          <w:rFonts w:hint="eastAsia"/>
          <w:lang w:eastAsia="ja-JP"/>
        </w:rPr>
        <w:t>(</w:t>
      </w:r>
      <w:r w:rsidR="00C94E38" w:rsidRPr="00C94E38">
        <w:rPr>
          <w:lang w:eastAsia="ja-JP"/>
        </w:rPr>
        <w:t>Fukada</w:t>
      </w:r>
      <w:r w:rsidR="00C94E38">
        <w:rPr>
          <w:rFonts w:hint="eastAsia"/>
          <w:lang w:eastAsia="ja-JP"/>
        </w:rPr>
        <w:t xml:space="preserve"> et al. 1957; </w:t>
      </w:r>
      <w:r w:rsidR="00C94E38" w:rsidRPr="00C94E38">
        <w:rPr>
          <w:lang w:eastAsia="ja-JP"/>
        </w:rPr>
        <w:t>Bassett</w:t>
      </w:r>
      <w:r w:rsidR="00C94E38">
        <w:rPr>
          <w:rFonts w:hint="eastAsia"/>
          <w:lang w:eastAsia="ja-JP"/>
        </w:rPr>
        <w:t xml:space="preserve"> et al. 1962)</w:t>
      </w:r>
      <w:r w:rsidRPr="00580F69">
        <w:rPr>
          <w:lang w:eastAsia="ja-JP"/>
        </w:rPr>
        <w:t xml:space="preserve">, 0.01-100 Hz </w:t>
      </w:r>
      <w:r w:rsidR="00F32B80">
        <w:rPr>
          <w:rFonts w:hint="eastAsia"/>
          <w:lang w:eastAsia="ja-JP"/>
        </w:rPr>
        <w:t>(Bur 1976)</w:t>
      </w:r>
      <w:r w:rsidRPr="00580F69">
        <w:rPr>
          <w:lang w:eastAsia="ja-JP"/>
        </w:rPr>
        <w:t xml:space="preserve">, 10 Hz </w:t>
      </w:r>
      <w:r w:rsidR="00F32B80">
        <w:rPr>
          <w:rFonts w:hint="eastAsia"/>
          <w:lang w:eastAsia="ja-JP"/>
        </w:rPr>
        <w:t>(Maeda et al. 1976; Maeda et al. 1982)</w:t>
      </w:r>
      <w:r w:rsidRPr="00580F69">
        <w:rPr>
          <w:lang w:eastAsia="ja-JP"/>
        </w:rPr>
        <w:t xml:space="preserve">, </w:t>
      </w:r>
      <w:r>
        <w:rPr>
          <w:rFonts w:hint="eastAsia"/>
          <w:lang w:eastAsia="ja-JP"/>
        </w:rPr>
        <w:t xml:space="preserve">and </w:t>
      </w:r>
      <w:r w:rsidRPr="00580F69">
        <w:rPr>
          <w:lang w:eastAsia="ja-JP"/>
        </w:rPr>
        <w:t xml:space="preserve">2 and 3 kHz </w:t>
      </w:r>
      <w:r w:rsidR="00F32B80">
        <w:rPr>
          <w:rFonts w:hint="eastAsia"/>
          <w:lang w:eastAsia="ja-JP"/>
        </w:rPr>
        <w:t>(</w:t>
      </w:r>
      <w:r w:rsidR="00F32B80" w:rsidRPr="00C94E38">
        <w:rPr>
          <w:lang w:eastAsia="ja-JP"/>
        </w:rPr>
        <w:t>Marino</w:t>
      </w:r>
      <w:r w:rsidR="00F32B80">
        <w:rPr>
          <w:rFonts w:hint="eastAsia"/>
          <w:lang w:eastAsia="ja-JP"/>
        </w:rPr>
        <w:t xml:space="preserve"> et al. 1974)</w:t>
      </w:r>
      <w:r w:rsidRPr="00580F69">
        <w:rPr>
          <w:lang w:eastAsia="ja-JP"/>
        </w:rPr>
        <w:t>. De</w:t>
      </w:r>
      <w:r w:rsidR="00F32B80">
        <w:rPr>
          <w:lang w:eastAsia="ja-JP"/>
        </w:rPr>
        <w:t xml:space="preserve">vices </w:t>
      </w:r>
      <w:r w:rsidRPr="00580F69">
        <w:rPr>
          <w:lang w:eastAsia="ja-JP"/>
        </w:rPr>
        <w:t>were devised and specia</w:t>
      </w:r>
      <w:r w:rsidRPr="00580F69">
        <w:rPr>
          <w:lang w:eastAsia="ja-JP"/>
        </w:rPr>
        <w:t>l</w:t>
      </w:r>
      <w:r w:rsidRPr="00580F69">
        <w:rPr>
          <w:lang w:eastAsia="ja-JP"/>
        </w:rPr>
        <w:t>ized for bone measurement.</w:t>
      </w:r>
    </w:p>
    <w:p w14:paraId="6951178E" w14:textId="77777777" w:rsidR="00F32B80" w:rsidRDefault="00F32B80" w:rsidP="00F32B80">
      <w:pPr>
        <w:pStyle w:val="heading2"/>
        <w:rPr>
          <w:rFonts w:hint="eastAsia"/>
          <w:lang w:eastAsia="ja-JP"/>
        </w:rPr>
      </w:pPr>
      <w:r>
        <w:rPr>
          <w:rFonts w:hint="eastAsia"/>
          <w:lang w:eastAsia="ja-JP"/>
        </w:rPr>
        <w:t>15.3</w:t>
      </w:r>
      <w:r>
        <w:rPr>
          <w:lang w:eastAsia="ja-JP"/>
        </w:rPr>
        <w:tab/>
      </w:r>
      <w:r w:rsidRPr="00F32B80">
        <w:rPr>
          <w:lang w:eastAsia="ja-JP"/>
        </w:rPr>
        <w:t>Piezoelectric (electromechanical) effects in the high frequency range</w:t>
      </w:r>
    </w:p>
    <w:p w14:paraId="6701A39C" w14:textId="77777777" w:rsidR="00F32B80" w:rsidRDefault="00D75640" w:rsidP="00F32B80">
      <w:pPr>
        <w:pStyle w:val="p1a"/>
        <w:rPr>
          <w:rFonts w:hint="eastAsia"/>
          <w:lang w:eastAsia="ja-JP"/>
        </w:rPr>
      </w:pPr>
      <w:r w:rsidRPr="00D75640">
        <w:rPr>
          <w:lang w:eastAsia="ja-JP"/>
        </w:rPr>
        <w:t xml:space="preserve">The ultrasound stimulation can be used for bone growth </w:t>
      </w:r>
      <w:r>
        <w:rPr>
          <w:rFonts w:hint="eastAsia"/>
          <w:lang w:eastAsia="ja-JP"/>
        </w:rPr>
        <w:t>(</w:t>
      </w:r>
      <w:r w:rsidRPr="00D75640">
        <w:rPr>
          <w:lang w:eastAsia="ja-JP"/>
        </w:rPr>
        <w:t>Xavier</w:t>
      </w:r>
      <w:r>
        <w:rPr>
          <w:rFonts w:hint="eastAsia"/>
          <w:lang w:eastAsia="ja-JP"/>
        </w:rPr>
        <w:t xml:space="preserve"> et al. 1983;</w:t>
      </w:r>
      <w:r w:rsidRPr="00D75640">
        <w:t xml:space="preserve"> </w:t>
      </w:r>
      <w:r w:rsidRPr="00D75640">
        <w:rPr>
          <w:lang w:eastAsia="ja-JP"/>
        </w:rPr>
        <w:t>D</w:t>
      </w:r>
      <w:r w:rsidRPr="00D75640">
        <w:rPr>
          <w:lang w:eastAsia="ja-JP"/>
        </w:rPr>
        <w:t>u</w:t>
      </w:r>
      <w:r w:rsidRPr="00D75640">
        <w:rPr>
          <w:lang w:eastAsia="ja-JP"/>
        </w:rPr>
        <w:t>arte</w:t>
      </w:r>
      <w:r>
        <w:rPr>
          <w:rFonts w:hint="eastAsia"/>
          <w:lang w:eastAsia="ja-JP"/>
        </w:rPr>
        <w:t xml:space="preserve"> 1983</w:t>
      </w:r>
      <w:r w:rsidR="004B1A1F" w:rsidRPr="006F1A06">
        <w:rPr>
          <w:rFonts w:hint="eastAsia"/>
          <w:highlight w:val="yellow"/>
          <w:lang w:eastAsia="ja-JP"/>
        </w:rPr>
        <w:t>, Padilla et al. 2014</w:t>
      </w:r>
      <w:r>
        <w:rPr>
          <w:rFonts w:hint="eastAsia"/>
          <w:lang w:eastAsia="ja-JP"/>
        </w:rPr>
        <w:t>)</w:t>
      </w:r>
      <w:r w:rsidRPr="00D75640">
        <w:rPr>
          <w:lang w:eastAsia="ja-JP"/>
        </w:rPr>
        <w:t xml:space="preserve"> and accelerated healing of bone fracture using low-intensity pulsed ultrasound (LIPUS) or sonic accelerated fracture healing system (SAFHS) at a few megahertz which has been medically practiced in recent years. To enhance fracture healing,</w:t>
      </w:r>
      <w:r>
        <w:rPr>
          <w:lang w:eastAsia="ja-JP"/>
        </w:rPr>
        <w:t xml:space="preserve"> it is important to understand</w:t>
      </w:r>
      <w:r>
        <w:rPr>
          <w:rFonts w:hint="eastAsia"/>
          <w:lang w:eastAsia="ja-JP"/>
        </w:rPr>
        <w:t xml:space="preserve"> </w:t>
      </w:r>
      <w:r w:rsidRPr="00D75640">
        <w:rPr>
          <w:lang w:eastAsia="ja-JP"/>
        </w:rPr>
        <w:t>the piezoelectric (ele</w:t>
      </w:r>
      <w:r w:rsidRPr="00D75640">
        <w:rPr>
          <w:lang w:eastAsia="ja-JP"/>
        </w:rPr>
        <w:t>c</w:t>
      </w:r>
      <w:r w:rsidRPr="00D75640">
        <w:rPr>
          <w:lang w:eastAsia="ja-JP"/>
        </w:rPr>
        <w:t>tromechanical) effects in the megahertz frequency range. In this chapter, recent studies in the 2000s on the electromechanical effects at high (megahertz) freque</w:t>
      </w:r>
      <w:r w:rsidRPr="00D75640">
        <w:rPr>
          <w:lang w:eastAsia="ja-JP"/>
        </w:rPr>
        <w:t>n</w:t>
      </w:r>
      <w:r w:rsidRPr="00D75640">
        <w:rPr>
          <w:lang w:eastAsia="ja-JP"/>
        </w:rPr>
        <w:t xml:space="preserve">cies </w:t>
      </w:r>
      <w:r>
        <w:rPr>
          <w:lang w:eastAsia="ja-JP"/>
        </w:rPr>
        <w:t>in cortical and cancellous bone</w:t>
      </w:r>
      <w:r w:rsidRPr="00D75640">
        <w:rPr>
          <w:lang w:eastAsia="ja-JP"/>
        </w:rPr>
        <w:t xml:space="preserve"> are introduced. In most of the studies, the </w:t>
      </w:r>
      <w:r w:rsidRPr="00D75640">
        <w:rPr>
          <w:lang w:eastAsia="ja-JP"/>
        </w:rPr>
        <w:lastRenderedPageBreak/>
        <w:t xml:space="preserve">electromechanical effects were observed </w:t>
      </w:r>
      <w:r w:rsidR="00D2018B" w:rsidRPr="00D2018B">
        <w:rPr>
          <w:rFonts w:hint="eastAsia"/>
          <w:highlight w:val="yellow"/>
          <w:lang w:eastAsia="ja-JP"/>
        </w:rPr>
        <w:t xml:space="preserve">with the bone specimens immersed </w:t>
      </w:r>
      <w:r w:rsidRPr="00D2018B">
        <w:rPr>
          <w:highlight w:val="yellow"/>
          <w:lang w:eastAsia="ja-JP"/>
        </w:rPr>
        <w:t>in water</w:t>
      </w:r>
      <w:r w:rsidRPr="00D75640">
        <w:rPr>
          <w:lang w:eastAsia="ja-JP"/>
        </w:rPr>
        <w:t>.</w:t>
      </w:r>
    </w:p>
    <w:p w14:paraId="44EE8FA2" w14:textId="77777777" w:rsidR="00D75640" w:rsidRDefault="00D75640" w:rsidP="00D75640">
      <w:pPr>
        <w:pStyle w:val="heading3"/>
        <w:rPr>
          <w:rFonts w:hint="eastAsia"/>
          <w:lang w:eastAsia="ja-JP"/>
        </w:rPr>
      </w:pPr>
      <w:r>
        <w:rPr>
          <w:rFonts w:hint="eastAsia"/>
          <w:lang w:eastAsia="ja-JP"/>
        </w:rPr>
        <w:t>15.3.1</w:t>
      </w:r>
      <w:r>
        <w:rPr>
          <w:lang w:eastAsia="ja-JP"/>
        </w:rPr>
        <w:tab/>
      </w:r>
      <w:r w:rsidRPr="00D75640">
        <w:rPr>
          <w:lang w:eastAsia="ja-JP"/>
        </w:rPr>
        <w:t>Electromechanical effects in cortical bone</w:t>
      </w:r>
    </w:p>
    <w:p w14:paraId="0F090C47" w14:textId="77777777" w:rsidR="00D75640" w:rsidRDefault="00D75640" w:rsidP="00D75640">
      <w:pPr>
        <w:pStyle w:val="p1a"/>
        <w:rPr>
          <w:rFonts w:hint="eastAsia"/>
          <w:lang w:eastAsia="ja-JP"/>
        </w:rPr>
      </w:pPr>
      <w:r w:rsidRPr="00D75640">
        <w:rPr>
          <w:lang w:eastAsia="ja-JP"/>
        </w:rPr>
        <w:t>The electromechanical response generated in bone by an ultrasound wave is diff</w:t>
      </w:r>
      <w:r w:rsidRPr="00D75640">
        <w:rPr>
          <w:lang w:eastAsia="ja-JP"/>
        </w:rPr>
        <w:t>i</w:t>
      </w:r>
      <w:r w:rsidRPr="00D75640">
        <w:rPr>
          <w:lang w:eastAsia="ja-JP"/>
        </w:rPr>
        <w:t>cult to observe using the mechanical methods adopted in the low frequency range. Moreover, the response is so small that the effect of electromagnetic noise should be sufficiently reduced. To the best of the authors’ knowledge, the electromecha</w:t>
      </w:r>
      <w:r w:rsidRPr="00D75640">
        <w:rPr>
          <w:lang w:eastAsia="ja-JP"/>
        </w:rPr>
        <w:t>n</w:t>
      </w:r>
      <w:r w:rsidRPr="00D75640">
        <w:rPr>
          <w:lang w:eastAsia="ja-JP"/>
        </w:rPr>
        <w:t xml:space="preserve">ical response in cortical bone in the megahertz frequency range was first observed by Behari and Singh </w:t>
      </w:r>
      <w:r>
        <w:rPr>
          <w:rFonts w:hint="eastAsia"/>
          <w:lang w:eastAsia="ja-JP"/>
        </w:rPr>
        <w:t>(1981)</w:t>
      </w:r>
      <w:r w:rsidRPr="00D75640">
        <w:rPr>
          <w:lang w:eastAsia="ja-JP"/>
        </w:rPr>
        <w:t>. The observation was performed by implanting ele</w:t>
      </w:r>
      <w:r w:rsidRPr="00D75640">
        <w:rPr>
          <w:lang w:eastAsia="ja-JP"/>
        </w:rPr>
        <w:t>c</w:t>
      </w:r>
      <w:r w:rsidRPr="00D75640">
        <w:rPr>
          <w:lang w:eastAsia="ja-JP"/>
        </w:rPr>
        <w:t xml:space="preserve">trodes inside rabbit femur and </w:t>
      </w:r>
      <w:proofErr w:type="gramStart"/>
      <w:r w:rsidRPr="00D75640">
        <w:rPr>
          <w:lang w:eastAsia="ja-JP"/>
        </w:rPr>
        <w:t>tibia, and</w:t>
      </w:r>
      <w:proofErr w:type="gramEnd"/>
      <w:r w:rsidRPr="00D75640">
        <w:rPr>
          <w:lang w:eastAsia="ja-JP"/>
        </w:rPr>
        <w:t xml:space="preserve"> transmitting ultrasound wave at 1.27 MHz in the intact bone from a coupled ultrasound transducer. In the group of Matsuk</w:t>
      </w:r>
      <w:r w:rsidRPr="00D75640">
        <w:rPr>
          <w:lang w:eastAsia="ja-JP"/>
        </w:rPr>
        <w:t>a</w:t>
      </w:r>
      <w:r w:rsidRPr="00D75640">
        <w:rPr>
          <w:lang w:eastAsia="ja-JP"/>
        </w:rPr>
        <w:t>wa et al., using ultrasound transducers with bovine cortical bone disks as piezo</w:t>
      </w:r>
      <w:r w:rsidRPr="00D75640">
        <w:rPr>
          <w:lang w:eastAsia="ja-JP"/>
        </w:rPr>
        <w:t>e</w:t>
      </w:r>
      <w:r w:rsidRPr="00D75640">
        <w:rPr>
          <w:lang w:eastAsia="ja-JP"/>
        </w:rPr>
        <w:t xml:space="preserve">lectric elements, the electromechanical (stress-induced) effects in wet bone were observed in water </w:t>
      </w:r>
      <w:r w:rsidRPr="00D75640">
        <w:rPr>
          <w:rFonts w:hint="eastAsia"/>
          <w:lang w:eastAsia="ja-JP"/>
        </w:rPr>
        <w:t>(</w:t>
      </w:r>
      <w:r w:rsidRPr="00D75640">
        <w:rPr>
          <w:lang w:eastAsia="ja-JP"/>
        </w:rPr>
        <w:t>Behari</w:t>
      </w:r>
      <w:r w:rsidRPr="00D75640">
        <w:rPr>
          <w:rFonts w:hint="eastAsia"/>
          <w:lang w:eastAsia="ja-JP"/>
        </w:rPr>
        <w:t xml:space="preserve"> et al. 1981; </w:t>
      </w:r>
      <w:r w:rsidRPr="00D75640">
        <w:rPr>
          <w:lang w:eastAsia="ja-JP"/>
        </w:rPr>
        <w:t>Okino</w:t>
      </w:r>
      <w:r w:rsidRPr="00D75640">
        <w:rPr>
          <w:rFonts w:hint="eastAsia"/>
          <w:lang w:eastAsia="ja-JP"/>
        </w:rPr>
        <w:t xml:space="preserve"> et al. 2013; </w:t>
      </w:r>
      <w:r w:rsidRPr="00D75640">
        <w:rPr>
          <w:lang w:eastAsia="ja-JP"/>
        </w:rPr>
        <w:t>Tsuneda</w:t>
      </w:r>
      <w:r>
        <w:rPr>
          <w:rFonts w:hint="eastAsia"/>
          <w:lang w:eastAsia="ja-JP"/>
        </w:rPr>
        <w:t xml:space="preserve"> et al. 2015; </w:t>
      </w:r>
      <w:r w:rsidRPr="00D75640">
        <w:rPr>
          <w:lang w:eastAsia="ja-JP"/>
        </w:rPr>
        <w:t>Matsukawa</w:t>
      </w:r>
      <w:r>
        <w:rPr>
          <w:rFonts w:hint="eastAsia"/>
          <w:lang w:eastAsia="ja-JP"/>
        </w:rPr>
        <w:t xml:space="preserve"> et al. 2017; Mori et al. 2018</w:t>
      </w:r>
      <w:r w:rsidRPr="00D75640">
        <w:rPr>
          <w:rFonts w:hint="eastAsia"/>
          <w:lang w:eastAsia="ja-JP"/>
        </w:rPr>
        <w:t>)</w:t>
      </w:r>
      <w:r w:rsidRPr="00D75640">
        <w:rPr>
          <w:lang w:eastAsia="ja-JP"/>
        </w:rPr>
        <w:t xml:space="preserve">. The bone transducers had a coaxial structure with an outer electric-field shield, as with a general </w:t>
      </w:r>
      <w:proofErr w:type="gramStart"/>
      <w:r w:rsidRPr="00D75640">
        <w:rPr>
          <w:lang w:eastAsia="ja-JP"/>
        </w:rPr>
        <w:t>poly(</w:t>
      </w:r>
      <w:proofErr w:type="gramEnd"/>
      <w:r w:rsidRPr="00D75640">
        <w:rPr>
          <w:lang w:eastAsia="ja-JP"/>
        </w:rPr>
        <w:t>vinylidene flu</w:t>
      </w:r>
      <w:r w:rsidRPr="00D75640">
        <w:rPr>
          <w:lang w:eastAsia="ja-JP"/>
        </w:rPr>
        <w:t>o</w:t>
      </w:r>
      <w:r w:rsidRPr="00D75640">
        <w:rPr>
          <w:lang w:eastAsia="ja-JP"/>
        </w:rPr>
        <w:t>ride) (PVDF) ultrasound tr</w:t>
      </w:r>
      <w:r w:rsidR="00650082">
        <w:rPr>
          <w:lang w:eastAsia="ja-JP"/>
        </w:rPr>
        <w:t xml:space="preserve">ansducer. </w:t>
      </w:r>
      <w:r w:rsidR="00A13843" w:rsidRPr="00A13843">
        <w:rPr>
          <w:rFonts w:hint="eastAsia"/>
          <w:highlight w:val="yellow"/>
          <w:lang w:eastAsia="ja-JP"/>
        </w:rPr>
        <w:t>The f</w:t>
      </w:r>
      <w:r w:rsidR="00A13843" w:rsidRPr="00A13843">
        <w:rPr>
          <w:highlight w:val="yellow"/>
          <w:lang w:eastAsia="ja-JP"/>
        </w:rPr>
        <w:t>abrication process of bone plate sa</w:t>
      </w:r>
      <w:r w:rsidR="00A13843" w:rsidRPr="00A13843">
        <w:rPr>
          <w:highlight w:val="yellow"/>
          <w:lang w:eastAsia="ja-JP"/>
        </w:rPr>
        <w:t>m</w:t>
      </w:r>
      <w:r w:rsidR="00A13843" w:rsidRPr="00A13843">
        <w:rPr>
          <w:highlight w:val="yellow"/>
          <w:lang w:eastAsia="ja-JP"/>
        </w:rPr>
        <w:t>ple</w:t>
      </w:r>
      <w:r w:rsidR="00A13843" w:rsidRPr="00A13843">
        <w:rPr>
          <w:rFonts w:hint="eastAsia"/>
          <w:highlight w:val="yellow"/>
          <w:lang w:eastAsia="ja-JP"/>
        </w:rPr>
        <w:t>s</w:t>
      </w:r>
      <w:r w:rsidR="00A13843" w:rsidRPr="00A13843">
        <w:rPr>
          <w:highlight w:val="yellow"/>
          <w:lang w:eastAsia="ja-JP"/>
        </w:rPr>
        <w:t xml:space="preserve"> </w:t>
      </w:r>
      <w:r w:rsidR="00A13843" w:rsidRPr="00A13843">
        <w:rPr>
          <w:rFonts w:hint="eastAsia"/>
          <w:highlight w:val="yellow"/>
          <w:lang w:eastAsia="ja-JP"/>
        </w:rPr>
        <w:t>used in the bone transducers</w:t>
      </w:r>
      <w:r w:rsidR="000E2638">
        <w:rPr>
          <w:rFonts w:hint="eastAsia"/>
          <w:highlight w:val="yellow"/>
          <w:lang w:eastAsia="ja-JP"/>
        </w:rPr>
        <w:t xml:space="preserve"> and the photographs of the bone and PVDF transdu</w:t>
      </w:r>
      <w:r w:rsidR="000E2638">
        <w:rPr>
          <w:rFonts w:hint="eastAsia"/>
          <w:highlight w:val="yellow"/>
          <w:lang w:eastAsia="ja-JP"/>
        </w:rPr>
        <w:t>c</w:t>
      </w:r>
      <w:r w:rsidR="000E2638">
        <w:rPr>
          <w:rFonts w:hint="eastAsia"/>
          <w:highlight w:val="yellow"/>
          <w:lang w:eastAsia="ja-JP"/>
        </w:rPr>
        <w:t>ers</w:t>
      </w:r>
      <w:r w:rsidR="00A13843" w:rsidRPr="00A13843">
        <w:rPr>
          <w:rFonts w:hint="eastAsia"/>
          <w:highlight w:val="yellow"/>
          <w:lang w:eastAsia="ja-JP"/>
        </w:rPr>
        <w:t xml:space="preserve"> </w:t>
      </w:r>
      <w:r w:rsidR="000E2638">
        <w:rPr>
          <w:rFonts w:hint="eastAsia"/>
          <w:highlight w:val="yellow"/>
          <w:lang w:eastAsia="ja-JP"/>
        </w:rPr>
        <w:t>are</w:t>
      </w:r>
      <w:r w:rsidR="00A13843" w:rsidRPr="00A13843">
        <w:rPr>
          <w:rFonts w:hint="eastAsia"/>
          <w:highlight w:val="yellow"/>
          <w:lang w:eastAsia="ja-JP"/>
        </w:rPr>
        <w:t xml:space="preserve"> </w:t>
      </w:r>
      <w:r w:rsidR="00A13843" w:rsidRPr="00A13843">
        <w:rPr>
          <w:highlight w:val="yellow"/>
          <w:lang w:eastAsia="ja-JP"/>
        </w:rPr>
        <w:t xml:space="preserve">shown in Fig. </w:t>
      </w:r>
      <w:r w:rsidR="00A13843" w:rsidRPr="00A13843">
        <w:rPr>
          <w:rFonts w:hint="eastAsia"/>
          <w:highlight w:val="yellow"/>
          <w:lang w:eastAsia="ja-JP"/>
        </w:rPr>
        <w:t>15.2</w:t>
      </w:r>
      <w:r w:rsidR="000E2638">
        <w:rPr>
          <w:rFonts w:hint="eastAsia"/>
          <w:highlight w:val="yellow"/>
          <w:lang w:eastAsia="ja-JP"/>
        </w:rPr>
        <w:t>(a) and 15.2(b), respectively</w:t>
      </w:r>
      <w:r w:rsidR="00A13843" w:rsidRPr="00A13843">
        <w:rPr>
          <w:highlight w:val="yellow"/>
          <w:lang w:eastAsia="ja-JP"/>
        </w:rPr>
        <w:t>.</w:t>
      </w:r>
      <w:r w:rsidR="00A13843">
        <w:rPr>
          <w:rFonts w:hint="eastAsia"/>
          <w:lang w:eastAsia="ja-JP"/>
        </w:rPr>
        <w:t xml:space="preserve"> </w:t>
      </w:r>
      <w:r w:rsidR="00650082">
        <w:rPr>
          <w:lang w:eastAsia="ja-JP"/>
        </w:rPr>
        <w:t>It was shown by Okino</w:t>
      </w:r>
      <w:r w:rsidRPr="00D75640">
        <w:rPr>
          <w:lang w:eastAsia="ja-JP"/>
        </w:rPr>
        <w:t xml:space="preserve"> </w:t>
      </w:r>
      <w:r w:rsidRPr="00511D2B">
        <w:rPr>
          <w:lang w:eastAsia="ja-JP"/>
        </w:rPr>
        <w:t>et al.</w:t>
      </w:r>
      <w:r w:rsidRPr="00D75640">
        <w:rPr>
          <w:lang w:eastAsia="ja-JP"/>
        </w:rPr>
        <w:t xml:space="preserve"> </w:t>
      </w:r>
      <w:r>
        <w:rPr>
          <w:rFonts w:hint="eastAsia"/>
          <w:lang w:eastAsia="ja-JP"/>
        </w:rPr>
        <w:t>(</w:t>
      </w:r>
      <w:r w:rsidRPr="00D75640">
        <w:rPr>
          <w:rFonts w:hint="eastAsia"/>
          <w:lang w:eastAsia="ja-JP"/>
        </w:rPr>
        <w:t>2013</w:t>
      </w:r>
      <w:r>
        <w:rPr>
          <w:rFonts w:hint="eastAsia"/>
          <w:lang w:eastAsia="ja-JP"/>
        </w:rPr>
        <w:t>)</w:t>
      </w:r>
      <w:r w:rsidRPr="00D75640">
        <w:rPr>
          <w:lang w:eastAsia="ja-JP"/>
        </w:rPr>
        <w:t xml:space="preserve"> that the sensitivities of the bone transducers were around 1/1000 of a PVDF transducer from 0.5 to 2.5 MHz (Fig. </w:t>
      </w:r>
      <w:r>
        <w:rPr>
          <w:rFonts w:hint="eastAsia"/>
          <w:lang w:eastAsia="ja-JP"/>
        </w:rPr>
        <w:t>15.</w:t>
      </w:r>
      <w:r w:rsidR="00A13843">
        <w:rPr>
          <w:rFonts w:hint="eastAsia"/>
          <w:lang w:eastAsia="ja-JP"/>
        </w:rPr>
        <w:t>3</w:t>
      </w:r>
      <w:r w:rsidRPr="00D75640">
        <w:rPr>
          <w:lang w:eastAsia="ja-JP"/>
        </w:rPr>
        <w:t xml:space="preserve">) and </w:t>
      </w:r>
      <w:r w:rsidRPr="00D75640">
        <w:rPr>
          <w:highlight w:val="yellow"/>
          <w:lang w:eastAsia="ja-JP"/>
        </w:rPr>
        <w:t>did</w:t>
      </w:r>
      <w:r w:rsidRPr="00D75640">
        <w:rPr>
          <w:lang w:eastAsia="ja-JP"/>
        </w:rPr>
        <w:t xml:space="preserve"> not depend on the or</w:t>
      </w:r>
      <w:r w:rsidRPr="00D75640">
        <w:rPr>
          <w:lang w:eastAsia="ja-JP"/>
        </w:rPr>
        <w:t>i</w:t>
      </w:r>
      <w:r w:rsidRPr="00D75640">
        <w:rPr>
          <w:lang w:eastAsia="ja-JP"/>
        </w:rPr>
        <w:t xml:space="preserve">entation of hydroxyapatite crystals in bone. It was shown from the experimental results (Fig. </w:t>
      </w:r>
      <w:r>
        <w:rPr>
          <w:rFonts w:hint="eastAsia"/>
          <w:lang w:eastAsia="ja-JP"/>
        </w:rPr>
        <w:t>1</w:t>
      </w:r>
      <w:r w:rsidRPr="00D75640">
        <w:rPr>
          <w:lang w:eastAsia="ja-JP"/>
        </w:rPr>
        <w:t>5</w:t>
      </w:r>
      <w:r>
        <w:rPr>
          <w:rFonts w:hint="eastAsia"/>
          <w:lang w:eastAsia="ja-JP"/>
        </w:rPr>
        <w:t>.</w:t>
      </w:r>
      <w:r w:rsidR="00A13843">
        <w:rPr>
          <w:rFonts w:hint="eastAsia"/>
          <w:lang w:eastAsia="ja-JP"/>
        </w:rPr>
        <w:t>4</w:t>
      </w:r>
      <w:r w:rsidRPr="00D75640">
        <w:rPr>
          <w:lang w:eastAsia="ja-JP"/>
        </w:rPr>
        <w:t xml:space="preserve">) obtained by Tsuneda </w:t>
      </w:r>
      <w:r w:rsidRPr="006F1A06">
        <w:rPr>
          <w:lang w:eastAsia="ja-JP"/>
        </w:rPr>
        <w:t xml:space="preserve">et al. </w:t>
      </w:r>
      <w:r w:rsidRPr="006F1A06">
        <w:rPr>
          <w:rFonts w:hint="eastAsia"/>
          <w:lang w:eastAsia="ja-JP"/>
        </w:rPr>
        <w:t>(2015)</w:t>
      </w:r>
      <w:r w:rsidRPr="006F1A06">
        <w:rPr>
          <w:lang w:eastAsia="ja-JP"/>
        </w:rPr>
        <w:t xml:space="preserve"> that the electromechanical p</w:t>
      </w:r>
      <w:r w:rsidRPr="006F1A06">
        <w:rPr>
          <w:lang w:eastAsia="ja-JP"/>
        </w:rPr>
        <w:t>o</w:t>
      </w:r>
      <w:r w:rsidRPr="006F1A06">
        <w:rPr>
          <w:lang w:eastAsia="ja-JP"/>
        </w:rPr>
        <w:t>tential in cortical bone could vary with the water content, but the contribution from the streaming potential appeared to be little in the megahertz range. More</w:t>
      </w:r>
      <w:r w:rsidRPr="006F1A06">
        <w:rPr>
          <w:lang w:eastAsia="ja-JP"/>
        </w:rPr>
        <w:t>o</w:t>
      </w:r>
      <w:r w:rsidRPr="006F1A06">
        <w:rPr>
          <w:lang w:eastAsia="ja-JP"/>
        </w:rPr>
        <w:t xml:space="preserve">ver, it was suggested that the bone microstructure could affect the piezoelectric properties. The effect of structural anisotropy related to the collagen fibers and hydroxyapatite crystals was investigated by Matsukawa et al. </w:t>
      </w:r>
      <w:r w:rsidRPr="006F1A06">
        <w:rPr>
          <w:rFonts w:hint="eastAsia"/>
          <w:lang w:eastAsia="ja-JP"/>
        </w:rPr>
        <w:t>(2017)</w:t>
      </w:r>
      <w:r w:rsidRPr="006F1A06">
        <w:rPr>
          <w:lang w:eastAsia="ja-JP"/>
        </w:rPr>
        <w:t xml:space="preserve">. The bone sample preparation process and the experimental system are shown in Figs. </w:t>
      </w:r>
      <w:r w:rsidRPr="006F1A06">
        <w:rPr>
          <w:rFonts w:hint="eastAsia"/>
          <w:lang w:eastAsia="ja-JP"/>
        </w:rPr>
        <w:t>15.</w:t>
      </w:r>
      <w:r w:rsidR="00A13843">
        <w:rPr>
          <w:rFonts w:hint="eastAsia"/>
          <w:lang w:eastAsia="ja-JP"/>
        </w:rPr>
        <w:t>5</w:t>
      </w:r>
      <w:r w:rsidRPr="006F1A06">
        <w:rPr>
          <w:lang w:eastAsia="ja-JP"/>
        </w:rPr>
        <w:t xml:space="preserve"> and </w:t>
      </w:r>
      <w:r w:rsidRPr="006F1A06">
        <w:rPr>
          <w:rFonts w:hint="eastAsia"/>
          <w:lang w:eastAsia="ja-JP"/>
        </w:rPr>
        <w:t>15.</w:t>
      </w:r>
      <w:r w:rsidR="00A13843">
        <w:rPr>
          <w:rFonts w:hint="eastAsia"/>
          <w:lang w:eastAsia="ja-JP"/>
        </w:rPr>
        <w:t>6</w:t>
      </w:r>
      <w:r w:rsidRPr="006F1A06">
        <w:rPr>
          <w:lang w:eastAsia="ja-JP"/>
        </w:rPr>
        <w:t xml:space="preserve">, respectively. The experimental results (Fig. </w:t>
      </w:r>
      <w:r w:rsidRPr="006F1A06">
        <w:rPr>
          <w:rFonts w:hint="eastAsia"/>
          <w:lang w:eastAsia="ja-JP"/>
        </w:rPr>
        <w:t>15.</w:t>
      </w:r>
      <w:r w:rsidR="00A13843">
        <w:rPr>
          <w:rFonts w:hint="eastAsia"/>
          <w:lang w:eastAsia="ja-JP"/>
        </w:rPr>
        <w:t>7</w:t>
      </w:r>
      <w:r w:rsidRPr="006F1A06">
        <w:rPr>
          <w:lang w:eastAsia="ja-JP"/>
        </w:rPr>
        <w:t>) showed that the pote</w:t>
      </w:r>
      <w:r w:rsidRPr="006F1A06">
        <w:rPr>
          <w:lang w:eastAsia="ja-JP"/>
        </w:rPr>
        <w:t>n</w:t>
      </w:r>
      <w:r w:rsidRPr="006F1A06">
        <w:rPr>
          <w:lang w:eastAsia="ja-JP"/>
        </w:rPr>
        <w:t>tials were maximized at ultrasound angles of approximately 45° to the bone axis but were minimized at the angles parallel to the radial, tangential, and axial dire</w:t>
      </w:r>
      <w:r w:rsidRPr="006F1A06">
        <w:rPr>
          <w:lang w:eastAsia="ja-JP"/>
        </w:rPr>
        <w:t>c</w:t>
      </w:r>
      <w:r w:rsidRPr="006F1A06">
        <w:rPr>
          <w:lang w:eastAsia="ja-JP"/>
        </w:rPr>
        <w:t xml:space="preserve">tions. It was shown by Mori et al. </w:t>
      </w:r>
      <w:r w:rsidRPr="006F1A06">
        <w:rPr>
          <w:rFonts w:hint="eastAsia"/>
          <w:lang w:eastAsia="ja-JP"/>
        </w:rPr>
        <w:t>(2018)</w:t>
      </w:r>
      <w:r w:rsidRPr="006F1A06">
        <w:rPr>
          <w:lang w:eastAsia="ja-JP"/>
        </w:rPr>
        <w:t>, by comparing the electromechanical p</w:t>
      </w:r>
      <w:r w:rsidRPr="006F1A06">
        <w:rPr>
          <w:lang w:eastAsia="ja-JP"/>
        </w:rPr>
        <w:t>o</w:t>
      </w:r>
      <w:r w:rsidRPr="006F1A06">
        <w:rPr>
          <w:lang w:eastAsia="ja-JP"/>
        </w:rPr>
        <w:t>tentials in cortical bone before and after demineralization, that the hydroxyapatite crystals could affect the piezoelectric properties. Both direct and converse piezo</w:t>
      </w:r>
      <w:r w:rsidRPr="006F1A06">
        <w:rPr>
          <w:lang w:eastAsia="ja-JP"/>
        </w:rPr>
        <w:t>e</w:t>
      </w:r>
      <w:r w:rsidRPr="006F1A06">
        <w:rPr>
          <w:lang w:eastAsia="ja-JP"/>
        </w:rPr>
        <w:t xml:space="preserve">lectric effects in the megahertz range were observed by Makino et al. </w:t>
      </w:r>
      <w:r w:rsidRPr="006F1A06">
        <w:rPr>
          <w:rFonts w:hint="eastAsia"/>
          <w:lang w:eastAsia="ja-JP"/>
        </w:rPr>
        <w:t>(20</w:t>
      </w:r>
      <w:r>
        <w:rPr>
          <w:rFonts w:hint="eastAsia"/>
          <w:lang w:eastAsia="ja-JP"/>
        </w:rPr>
        <w:t>20)</w:t>
      </w:r>
      <w:r w:rsidRPr="00D75640">
        <w:rPr>
          <w:lang w:eastAsia="ja-JP"/>
        </w:rPr>
        <w:t xml:space="preserve">. The maximum transmitting and receiving sensitivities of the bone transducers were approximately 150 </w:t>
      </w:r>
      <w:r w:rsidRPr="00D75640">
        <w:rPr>
          <w:rFonts w:ascii="Symbol" w:hAnsi="Symbol"/>
          <w:lang w:eastAsia="ja-JP"/>
        </w:rPr>
        <w:t></w:t>
      </w:r>
      <w:r w:rsidRPr="00D75640">
        <w:rPr>
          <w:lang w:eastAsia="ja-JP"/>
        </w:rPr>
        <w:t>Pa/V and 6 nV/Pa, respectively. In another study, the invest</w:t>
      </w:r>
      <w:r w:rsidRPr="00D75640">
        <w:rPr>
          <w:lang w:eastAsia="ja-JP"/>
        </w:rPr>
        <w:t>i</w:t>
      </w:r>
      <w:r w:rsidRPr="00D75640">
        <w:rPr>
          <w:lang w:eastAsia="ja-JP"/>
        </w:rPr>
        <w:t>gation of piezoelectric anisotropy in dry cortical bone under ultrasound irradiation was attempted by H</w:t>
      </w:r>
      <w:r w:rsidRPr="00D75640">
        <w:rPr>
          <w:lang w:eastAsia="ja-JP"/>
        </w:rPr>
        <w:t>o</w:t>
      </w:r>
      <w:r w:rsidRPr="00D75640">
        <w:rPr>
          <w:lang w:eastAsia="ja-JP"/>
        </w:rPr>
        <w:t xml:space="preserve">sokawa </w:t>
      </w:r>
      <w:r>
        <w:rPr>
          <w:rFonts w:hint="eastAsia"/>
          <w:lang w:eastAsia="ja-JP"/>
        </w:rPr>
        <w:t>(2017)</w:t>
      </w:r>
      <w:r w:rsidRPr="00D75640">
        <w:rPr>
          <w:lang w:eastAsia="ja-JP"/>
        </w:rPr>
        <w:t xml:space="preserve"> through experiments and simulations.</w:t>
      </w:r>
    </w:p>
    <w:p w14:paraId="6928ABC6" w14:textId="77777777" w:rsidR="00A13843" w:rsidRDefault="00A729F2" w:rsidP="00A13843">
      <w:pPr>
        <w:pStyle w:val="p1a"/>
        <w:spacing w:before="120" w:after="120"/>
        <w:jc w:val="center"/>
        <w:rPr>
          <w:rFonts w:hint="eastAsia"/>
          <w:noProof/>
          <w:lang w:eastAsia="ja-JP"/>
        </w:rPr>
      </w:pPr>
      <w:r w:rsidRPr="001A2C08">
        <w:rPr>
          <w:rFonts w:hint="eastAsia"/>
          <w:noProof/>
          <w:highlight w:val="yellow"/>
          <w:lang w:eastAsia="ja-JP"/>
        </w:rPr>
        <w:lastRenderedPageBreak/>
        <w:drawing>
          <wp:inline distT="0" distB="0" distL="0" distR="0" wp14:anchorId="4F557DCC" wp14:editId="1DC7D600">
            <wp:extent cx="3902075" cy="3775075"/>
            <wp:effectExtent l="0" t="0" r="0" b="0"/>
            <wp:docPr id="30" name="図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2075" cy="3775075"/>
                    </a:xfrm>
                    <a:prstGeom prst="rect">
                      <a:avLst/>
                    </a:prstGeom>
                    <a:noFill/>
                    <a:ln>
                      <a:noFill/>
                    </a:ln>
                  </pic:spPr>
                </pic:pic>
              </a:graphicData>
            </a:graphic>
          </wp:inline>
        </w:drawing>
      </w:r>
    </w:p>
    <w:p w14:paraId="5852BCAB" w14:textId="77777777" w:rsidR="00A13843" w:rsidRPr="0004349D" w:rsidRDefault="00A13843" w:rsidP="00A13843">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Pr>
          <w:rFonts w:hint="eastAsia"/>
          <w:b/>
          <w:lang w:eastAsia="ja-JP"/>
        </w:rPr>
        <w:t>2</w:t>
      </w:r>
      <w:r>
        <w:rPr>
          <w:rFonts w:hint="eastAsia"/>
          <w:lang w:eastAsia="ja-JP"/>
        </w:rPr>
        <w:t xml:space="preserve">  </w:t>
      </w:r>
      <w:r w:rsidR="001A2C08">
        <w:rPr>
          <w:rFonts w:hint="eastAsia"/>
          <w:lang w:eastAsia="ja-JP"/>
        </w:rPr>
        <w:t>(</w:t>
      </w:r>
      <w:proofErr w:type="gramEnd"/>
      <w:r w:rsidR="001A2C08">
        <w:rPr>
          <w:rFonts w:hint="eastAsia"/>
          <w:lang w:eastAsia="ja-JP"/>
        </w:rPr>
        <w:t xml:space="preserve">a) </w:t>
      </w:r>
      <w:r w:rsidRPr="00A13843">
        <w:rPr>
          <w:lang w:eastAsia="ja-JP"/>
        </w:rPr>
        <w:t>Fabrication process of bone plate sample</w:t>
      </w:r>
      <w:r>
        <w:rPr>
          <w:rFonts w:hint="eastAsia"/>
          <w:lang w:eastAsia="ja-JP"/>
        </w:rPr>
        <w:t>s</w:t>
      </w:r>
      <w:r w:rsidR="001A2C08">
        <w:rPr>
          <w:rFonts w:hint="eastAsia"/>
          <w:lang w:eastAsia="ja-JP"/>
        </w:rPr>
        <w:t xml:space="preserve"> and (b) bone and PVDF transducers</w:t>
      </w:r>
      <w:r w:rsidRPr="00A13843">
        <w:rPr>
          <w:lang w:eastAsia="ja-JP"/>
        </w:rPr>
        <w:t>. The diameter</w:t>
      </w:r>
      <w:r>
        <w:rPr>
          <w:rFonts w:hint="eastAsia"/>
          <w:lang w:eastAsia="ja-JP"/>
        </w:rPr>
        <w:t>s were</w:t>
      </w:r>
      <w:r w:rsidRPr="00A13843">
        <w:rPr>
          <w:lang w:eastAsia="ja-JP"/>
        </w:rPr>
        <w:t xml:space="preserve"> 10</w:t>
      </w:r>
      <w:r>
        <w:rPr>
          <w:rFonts w:hint="eastAsia"/>
          <w:lang w:eastAsia="ja-JP"/>
        </w:rPr>
        <w:t xml:space="preserve"> </w:t>
      </w:r>
      <w:r w:rsidRPr="00A13843">
        <w:rPr>
          <w:lang w:eastAsia="ja-JP"/>
        </w:rPr>
        <w:t>mm</w:t>
      </w:r>
      <w:r>
        <w:rPr>
          <w:rFonts w:hint="eastAsia"/>
          <w:lang w:eastAsia="ja-JP"/>
        </w:rPr>
        <w:t xml:space="preserve">, </w:t>
      </w:r>
      <w:r>
        <w:rPr>
          <w:lang w:eastAsia="ja-JP"/>
        </w:rPr>
        <w:t>and</w:t>
      </w:r>
      <w:r w:rsidRPr="00A13843">
        <w:rPr>
          <w:lang w:eastAsia="ja-JP"/>
        </w:rPr>
        <w:t xml:space="preserve"> </w:t>
      </w:r>
      <w:r>
        <w:rPr>
          <w:rFonts w:hint="eastAsia"/>
          <w:lang w:eastAsia="ja-JP"/>
        </w:rPr>
        <w:t>t</w:t>
      </w:r>
      <w:r w:rsidRPr="00A13843">
        <w:rPr>
          <w:lang w:eastAsia="ja-JP"/>
        </w:rPr>
        <w:t>he bone cylinder obtained from a midshaft of a bovine femur was parallel to the bone axis or bone radial directions. Therefore, the bone plate surface was normal to the bone axis or bone radial dire</w:t>
      </w:r>
      <w:r w:rsidRPr="00A13843">
        <w:rPr>
          <w:lang w:eastAsia="ja-JP"/>
        </w:rPr>
        <w:t>c</w:t>
      </w:r>
      <w:r w:rsidRPr="00A13843">
        <w:rPr>
          <w:lang w:eastAsia="ja-JP"/>
        </w:rPr>
        <w:t>tions. (</w:t>
      </w:r>
      <w:r>
        <w:rPr>
          <w:rFonts w:hint="eastAsia"/>
          <w:lang w:eastAsia="ja-JP"/>
        </w:rPr>
        <w:t>R</w:t>
      </w:r>
      <w:r>
        <w:rPr>
          <w:rFonts w:hint="eastAsia"/>
          <w:lang w:eastAsia="ja-JP"/>
        </w:rPr>
        <w:t>e</w:t>
      </w:r>
      <w:r>
        <w:rPr>
          <w:rFonts w:hint="eastAsia"/>
          <w:lang w:eastAsia="ja-JP"/>
        </w:rPr>
        <w:t>produced</w:t>
      </w:r>
      <w:r w:rsidRPr="00A13843">
        <w:rPr>
          <w:lang w:eastAsia="ja-JP"/>
        </w:rPr>
        <w:t xml:space="preserve"> from </w:t>
      </w:r>
      <w:r>
        <w:rPr>
          <w:rFonts w:hint="eastAsia"/>
          <w:lang w:eastAsia="ja-JP"/>
        </w:rPr>
        <w:t>Okino et al. 2013</w:t>
      </w:r>
      <w:r w:rsidRPr="00A13843">
        <w:rPr>
          <w:lang w:eastAsia="ja-JP"/>
        </w:rPr>
        <w:t>)</w:t>
      </w:r>
    </w:p>
    <w:p w14:paraId="791CE1FB" w14:textId="77777777" w:rsidR="00D75640"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16697E24" wp14:editId="6818F122">
            <wp:extent cx="2145665" cy="1339850"/>
            <wp:effectExtent l="0" t="0" r="0" b="0"/>
            <wp:docPr id="31" name="図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5665" cy="1339850"/>
                    </a:xfrm>
                    <a:prstGeom prst="rect">
                      <a:avLst/>
                    </a:prstGeom>
                    <a:noFill/>
                    <a:ln>
                      <a:noFill/>
                    </a:ln>
                  </pic:spPr>
                </pic:pic>
              </a:graphicData>
            </a:graphic>
          </wp:inline>
        </w:drawing>
      </w:r>
    </w:p>
    <w:p w14:paraId="64164FAB" w14:textId="77777777" w:rsidR="00D75640" w:rsidRPr="0004349D" w:rsidRDefault="00D75640"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sidR="00A13843">
        <w:rPr>
          <w:rFonts w:hint="eastAsia"/>
          <w:b/>
          <w:lang w:eastAsia="ja-JP"/>
        </w:rPr>
        <w:t>3</w:t>
      </w:r>
      <w:r>
        <w:rPr>
          <w:rFonts w:hint="eastAsia"/>
          <w:lang w:eastAsia="ja-JP"/>
        </w:rPr>
        <w:t xml:space="preserve">  </w:t>
      </w:r>
      <w:r w:rsidR="00052D1F" w:rsidRPr="00052D1F">
        <w:rPr>
          <w:lang w:eastAsia="ja-JP"/>
        </w:rPr>
        <w:t>Typical</w:t>
      </w:r>
      <w:proofErr w:type="gramEnd"/>
      <w:r w:rsidR="00052D1F" w:rsidRPr="00052D1F">
        <w:rPr>
          <w:lang w:eastAsia="ja-JP"/>
        </w:rPr>
        <w:t xml:space="preserve"> receiving sensitivities of PVDF and Bone transducers as fun</w:t>
      </w:r>
      <w:r w:rsidR="00052D1F" w:rsidRPr="00052D1F">
        <w:rPr>
          <w:lang w:eastAsia="ja-JP"/>
        </w:rPr>
        <w:t>c</w:t>
      </w:r>
      <w:r w:rsidR="00052D1F" w:rsidRPr="00052D1F">
        <w:rPr>
          <w:lang w:eastAsia="ja-JP"/>
        </w:rPr>
        <w:t>tions of frequency. The result of a PVDF transducer was obtained by the reciproc</w:t>
      </w:r>
      <w:r w:rsidR="00052D1F" w:rsidRPr="00052D1F">
        <w:rPr>
          <w:lang w:eastAsia="ja-JP"/>
        </w:rPr>
        <w:t>i</w:t>
      </w:r>
      <w:r w:rsidR="00052D1F" w:rsidRPr="00052D1F">
        <w:rPr>
          <w:lang w:eastAsia="ja-JP"/>
        </w:rPr>
        <w:lastRenderedPageBreak/>
        <w:t>ty calibration method. The results of bone transducers were obtained by compar</w:t>
      </w:r>
      <w:r w:rsidR="00052D1F" w:rsidRPr="00052D1F">
        <w:rPr>
          <w:lang w:eastAsia="ja-JP"/>
        </w:rPr>
        <w:t>a</w:t>
      </w:r>
      <w:r w:rsidR="00052D1F" w:rsidRPr="00052D1F">
        <w:rPr>
          <w:lang w:eastAsia="ja-JP"/>
        </w:rPr>
        <w:t>tive calibration with the PVDF transducer. (</w:t>
      </w:r>
      <w:r w:rsidR="009B6897">
        <w:rPr>
          <w:rFonts w:hint="eastAsia"/>
          <w:lang w:eastAsia="ja-JP"/>
        </w:rPr>
        <w:t>Reproduced</w:t>
      </w:r>
      <w:r w:rsidR="00052D1F" w:rsidRPr="00052D1F">
        <w:rPr>
          <w:lang w:eastAsia="ja-JP"/>
        </w:rPr>
        <w:t xml:space="preserve"> from </w:t>
      </w:r>
      <w:r w:rsidR="00052D1F">
        <w:rPr>
          <w:rFonts w:hint="eastAsia"/>
          <w:lang w:eastAsia="ja-JP"/>
        </w:rPr>
        <w:t>Okino et al. 2013</w:t>
      </w:r>
      <w:r w:rsidR="00052D1F" w:rsidRPr="00052D1F">
        <w:rPr>
          <w:lang w:eastAsia="ja-JP"/>
        </w:rPr>
        <w:t>)</w:t>
      </w:r>
    </w:p>
    <w:p w14:paraId="46FB4C21" w14:textId="77777777" w:rsidR="00D75640"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1FE79F30" wp14:editId="13D2B541">
            <wp:extent cx="2164080" cy="1339850"/>
            <wp:effectExtent l="0" t="0" r="0" b="0"/>
            <wp:docPr id="32" name="図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4080" cy="1339850"/>
                    </a:xfrm>
                    <a:prstGeom prst="rect">
                      <a:avLst/>
                    </a:prstGeom>
                    <a:noFill/>
                    <a:ln>
                      <a:noFill/>
                    </a:ln>
                  </pic:spPr>
                </pic:pic>
              </a:graphicData>
            </a:graphic>
          </wp:inline>
        </w:drawing>
      </w:r>
    </w:p>
    <w:p w14:paraId="31A4753E" w14:textId="77777777" w:rsidR="00D75640" w:rsidRPr="0004349D" w:rsidRDefault="00D75640"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sidR="00A13843">
        <w:rPr>
          <w:rFonts w:hint="eastAsia"/>
          <w:b/>
          <w:lang w:eastAsia="ja-JP"/>
        </w:rPr>
        <w:t>4</w:t>
      </w:r>
      <w:r>
        <w:rPr>
          <w:rFonts w:hint="eastAsia"/>
          <w:lang w:eastAsia="ja-JP"/>
        </w:rPr>
        <w:t xml:space="preserve">  </w:t>
      </w:r>
      <w:r w:rsidR="00052D1F" w:rsidRPr="00052D1F">
        <w:rPr>
          <w:lang w:eastAsia="ja-JP"/>
        </w:rPr>
        <w:t>Typical</w:t>
      </w:r>
      <w:proofErr w:type="gramEnd"/>
      <w:r w:rsidR="00052D1F" w:rsidRPr="00052D1F">
        <w:rPr>
          <w:lang w:eastAsia="ja-JP"/>
        </w:rPr>
        <w:t xml:space="preserve"> receiving sensitivities of bone transducers as functions of i</w:t>
      </w:r>
      <w:r w:rsidR="00052D1F" w:rsidRPr="00052D1F">
        <w:rPr>
          <w:lang w:eastAsia="ja-JP"/>
        </w:rPr>
        <w:t>m</w:t>
      </w:r>
      <w:r w:rsidR="00052D1F" w:rsidRPr="00052D1F">
        <w:rPr>
          <w:lang w:eastAsia="ja-JP"/>
        </w:rPr>
        <w:t>mersion time. The result of bone transducers sensitivities was obtained by the comparative calibration with the PVDF transducer. (</w:t>
      </w:r>
      <w:r w:rsidR="00523F0E">
        <w:rPr>
          <w:rFonts w:hint="eastAsia"/>
          <w:lang w:eastAsia="ja-JP"/>
        </w:rPr>
        <w:t>Reproduced</w:t>
      </w:r>
      <w:r w:rsidR="00523F0E" w:rsidRPr="00052D1F">
        <w:rPr>
          <w:lang w:eastAsia="ja-JP"/>
        </w:rPr>
        <w:t xml:space="preserve"> </w:t>
      </w:r>
      <w:r w:rsidR="00052D1F" w:rsidRPr="00052D1F">
        <w:rPr>
          <w:lang w:eastAsia="ja-JP"/>
        </w:rPr>
        <w:t xml:space="preserve">from </w:t>
      </w:r>
      <w:r w:rsidR="00052D1F" w:rsidRPr="00D75640">
        <w:rPr>
          <w:lang w:eastAsia="ja-JP"/>
        </w:rPr>
        <w:t>Tsuneda</w:t>
      </w:r>
      <w:r w:rsidR="00052D1F">
        <w:rPr>
          <w:rFonts w:hint="eastAsia"/>
          <w:lang w:eastAsia="ja-JP"/>
        </w:rPr>
        <w:t xml:space="preserve"> et al. 2015</w:t>
      </w:r>
      <w:r w:rsidR="00052D1F" w:rsidRPr="00052D1F">
        <w:rPr>
          <w:lang w:eastAsia="ja-JP"/>
        </w:rPr>
        <w:t>)</w:t>
      </w:r>
    </w:p>
    <w:p w14:paraId="0D328A8B" w14:textId="77777777" w:rsidR="00D75640"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158036AA" wp14:editId="72BDC623">
            <wp:extent cx="2634615" cy="1756410"/>
            <wp:effectExtent l="0" t="0" r="0" b="0"/>
            <wp:docPr id="33" name="図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4615" cy="1756410"/>
                    </a:xfrm>
                    <a:prstGeom prst="rect">
                      <a:avLst/>
                    </a:prstGeom>
                    <a:noFill/>
                    <a:ln>
                      <a:noFill/>
                    </a:ln>
                  </pic:spPr>
                </pic:pic>
              </a:graphicData>
            </a:graphic>
          </wp:inline>
        </w:drawing>
      </w:r>
    </w:p>
    <w:p w14:paraId="66F9A0C1" w14:textId="77777777" w:rsidR="00D75640" w:rsidRPr="0004349D" w:rsidRDefault="00D75640"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sidR="00A13843">
        <w:rPr>
          <w:rFonts w:hint="eastAsia"/>
          <w:b/>
          <w:lang w:eastAsia="ja-JP"/>
        </w:rPr>
        <w:t>5</w:t>
      </w:r>
      <w:r>
        <w:rPr>
          <w:rFonts w:hint="eastAsia"/>
          <w:lang w:eastAsia="ja-JP"/>
        </w:rPr>
        <w:t xml:space="preserve">  </w:t>
      </w:r>
      <w:r w:rsidR="00052D1F" w:rsidRPr="00052D1F">
        <w:rPr>
          <w:lang w:eastAsia="ja-JP"/>
        </w:rPr>
        <w:t>Bone</w:t>
      </w:r>
      <w:proofErr w:type="gramEnd"/>
      <w:r w:rsidR="00052D1F" w:rsidRPr="00052D1F">
        <w:rPr>
          <w:lang w:eastAsia="ja-JP"/>
        </w:rPr>
        <w:t xml:space="preserve"> plate sample fabrication process. Bone cylinders obtained from the mid-shaft of a bovine femur were oriented parallel to the bone radial (type A), tangential (type B), or axial (type C) directions. (</w:t>
      </w:r>
      <w:r w:rsidR="00523F0E">
        <w:rPr>
          <w:rFonts w:hint="eastAsia"/>
          <w:lang w:eastAsia="ja-JP"/>
        </w:rPr>
        <w:t>Reproduced</w:t>
      </w:r>
      <w:r w:rsidR="00523F0E" w:rsidRPr="00052D1F">
        <w:rPr>
          <w:lang w:eastAsia="ja-JP"/>
        </w:rPr>
        <w:t xml:space="preserve"> </w:t>
      </w:r>
      <w:r w:rsidR="00052D1F" w:rsidRPr="00052D1F">
        <w:rPr>
          <w:lang w:eastAsia="ja-JP"/>
        </w:rPr>
        <w:t xml:space="preserve">from </w:t>
      </w:r>
      <w:r w:rsidR="00052D1F" w:rsidRPr="00D75640">
        <w:rPr>
          <w:lang w:eastAsia="ja-JP"/>
        </w:rPr>
        <w:t>Matsukawa</w:t>
      </w:r>
      <w:r w:rsidR="00052D1F">
        <w:rPr>
          <w:rFonts w:hint="eastAsia"/>
          <w:lang w:eastAsia="ja-JP"/>
        </w:rPr>
        <w:t xml:space="preserve"> et al. 2017</w:t>
      </w:r>
      <w:r w:rsidR="00052D1F" w:rsidRPr="00052D1F">
        <w:rPr>
          <w:lang w:eastAsia="ja-JP"/>
        </w:rPr>
        <w:t>)</w:t>
      </w:r>
    </w:p>
    <w:p w14:paraId="1198F70A" w14:textId="77777777" w:rsidR="00D75640" w:rsidRDefault="00A729F2" w:rsidP="00D75640">
      <w:pPr>
        <w:pStyle w:val="p1a"/>
        <w:spacing w:before="120" w:after="120"/>
        <w:jc w:val="center"/>
        <w:rPr>
          <w:rFonts w:hint="eastAsia"/>
          <w:noProof/>
          <w:lang w:eastAsia="ja-JP"/>
        </w:rPr>
      </w:pPr>
      <w:r>
        <w:rPr>
          <w:rFonts w:hint="eastAsia"/>
          <w:noProof/>
          <w:lang w:eastAsia="ja-JP"/>
        </w:rPr>
        <w:lastRenderedPageBreak/>
        <w:drawing>
          <wp:inline distT="0" distB="0" distL="0" distR="0" wp14:anchorId="75671743" wp14:editId="0EF44A92">
            <wp:extent cx="2634615" cy="1575435"/>
            <wp:effectExtent l="0" t="0" r="0" b="0"/>
            <wp:docPr id="34" name="図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4615" cy="1575435"/>
                    </a:xfrm>
                    <a:prstGeom prst="rect">
                      <a:avLst/>
                    </a:prstGeom>
                    <a:noFill/>
                    <a:ln>
                      <a:noFill/>
                    </a:ln>
                  </pic:spPr>
                </pic:pic>
              </a:graphicData>
            </a:graphic>
          </wp:inline>
        </w:drawing>
      </w:r>
    </w:p>
    <w:p w14:paraId="3449F5D4" w14:textId="77777777" w:rsidR="00D75640" w:rsidRPr="0004349D" w:rsidRDefault="00D75640"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sidR="00A13843">
        <w:rPr>
          <w:rFonts w:hint="eastAsia"/>
          <w:b/>
          <w:lang w:eastAsia="ja-JP"/>
        </w:rPr>
        <w:t>6</w:t>
      </w:r>
      <w:r>
        <w:rPr>
          <w:rFonts w:hint="eastAsia"/>
          <w:lang w:eastAsia="ja-JP"/>
        </w:rPr>
        <w:t xml:space="preserve">  </w:t>
      </w:r>
      <w:commentRangeStart w:id="3"/>
      <w:r w:rsidR="00052D1F" w:rsidRPr="00052D1F">
        <w:rPr>
          <w:lang w:eastAsia="ja-JP"/>
        </w:rPr>
        <w:t>Diagram</w:t>
      </w:r>
      <w:proofErr w:type="gramEnd"/>
      <w:r w:rsidR="00052D1F" w:rsidRPr="00052D1F">
        <w:rPr>
          <w:lang w:eastAsia="ja-JP"/>
        </w:rPr>
        <w:t xml:space="preserve"> of the experimental system.</w:t>
      </w:r>
      <w:commentRangeEnd w:id="3"/>
      <w:r w:rsidR="00052D1F">
        <w:rPr>
          <w:rStyle w:val="a9"/>
        </w:rPr>
        <w:commentReference w:id="3"/>
      </w:r>
      <w:r w:rsidR="00052D1F">
        <w:rPr>
          <w:lang w:eastAsia="ja-JP"/>
        </w:rPr>
        <w:t xml:space="preserve"> </w:t>
      </w:r>
      <w:r w:rsidR="00052D1F" w:rsidRPr="00052D1F">
        <w:rPr>
          <w:lang w:eastAsia="ja-JP"/>
        </w:rPr>
        <w:t xml:space="preserve">(a) The transmitter and receiver were set to be crossed at right angles in degassed water. The bone sample’s side surface was located 40 mm from the transmitter (i.e., at the transmitter’s focal length). Ultrasound measurements were taken at each rotation angle </w:t>
      </w:r>
      <w:r w:rsidR="00052D1F" w:rsidRPr="00052D1F">
        <w:rPr>
          <w:rFonts w:ascii="Symbol" w:hAnsi="Symbol"/>
          <w:i/>
          <w:lang w:eastAsia="ja-JP"/>
        </w:rPr>
        <w:t></w:t>
      </w:r>
      <w:r w:rsidR="00052D1F" w:rsidRPr="00052D1F">
        <w:rPr>
          <w:lang w:eastAsia="ja-JP"/>
        </w:rPr>
        <w:t xml:space="preserve"> from 0° to 360°. (b) Ultrasound waveform radiated by the PVDF transducer at the focus point. (</w:t>
      </w:r>
      <w:r w:rsidR="00523F0E">
        <w:rPr>
          <w:rFonts w:hint="eastAsia"/>
          <w:lang w:eastAsia="ja-JP"/>
        </w:rPr>
        <w:t>Reproduced</w:t>
      </w:r>
      <w:r w:rsidR="00523F0E" w:rsidRPr="00052D1F">
        <w:rPr>
          <w:lang w:eastAsia="ja-JP"/>
        </w:rPr>
        <w:t xml:space="preserve"> </w:t>
      </w:r>
      <w:r w:rsidR="00052D1F" w:rsidRPr="00052D1F">
        <w:rPr>
          <w:lang w:eastAsia="ja-JP"/>
        </w:rPr>
        <w:t xml:space="preserve">from </w:t>
      </w:r>
      <w:r w:rsidR="00052D1F" w:rsidRPr="00D75640">
        <w:rPr>
          <w:lang w:eastAsia="ja-JP"/>
        </w:rPr>
        <w:t>Matsukawa</w:t>
      </w:r>
      <w:r w:rsidR="00052D1F">
        <w:rPr>
          <w:rFonts w:hint="eastAsia"/>
          <w:lang w:eastAsia="ja-JP"/>
        </w:rPr>
        <w:t xml:space="preserve"> et al.</w:t>
      </w:r>
      <w:r w:rsidR="00383DC8">
        <w:rPr>
          <w:rFonts w:hint="eastAsia"/>
          <w:lang w:eastAsia="ja-JP"/>
        </w:rPr>
        <w:t xml:space="preserve"> 2017</w:t>
      </w:r>
      <w:r w:rsidR="00052D1F" w:rsidRPr="00052D1F">
        <w:rPr>
          <w:lang w:eastAsia="ja-JP"/>
        </w:rPr>
        <w:t>)</w:t>
      </w:r>
    </w:p>
    <w:p w14:paraId="14688C87" w14:textId="77777777" w:rsidR="00D75640" w:rsidRDefault="00A729F2" w:rsidP="00D75640">
      <w:pPr>
        <w:pStyle w:val="p1a"/>
        <w:spacing w:before="120" w:after="120"/>
        <w:jc w:val="center"/>
        <w:rPr>
          <w:rFonts w:hint="eastAsia"/>
          <w:noProof/>
          <w:lang w:eastAsia="ja-JP"/>
        </w:rPr>
      </w:pPr>
      <w:r>
        <w:rPr>
          <w:rFonts w:hint="eastAsia"/>
          <w:noProof/>
          <w:lang w:eastAsia="ja-JP"/>
        </w:rPr>
        <w:drawing>
          <wp:inline distT="0" distB="0" distL="0" distR="0" wp14:anchorId="4CDD85CD" wp14:editId="6962DD3E">
            <wp:extent cx="3775075" cy="1783715"/>
            <wp:effectExtent l="0" t="0" r="0" b="0"/>
            <wp:docPr id="35" name="図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5075" cy="1783715"/>
                    </a:xfrm>
                    <a:prstGeom prst="rect">
                      <a:avLst/>
                    </a:prstGeom>
                    <a:noFill/>
                    <a:ln>
                      <a:noFill/>
                    </a:ln>
                  </pic:spPr>
                </pic:pic>
              </a:graphicData>
            </a:graphic>
          </wp:inline>
        </w:drawing>
      </w:r>
    </w:p>
    <w:p w14:paraId="09E3C79A" w14:textId="77777777" w:rsidR="00D75640" w:rsidRPr="0004349D" w:rsidRDefault="00D75640" w:rsidP="00D75640">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sidR="00A13843">
        <w:rPr>
          <w:rFonts w:hint="eastAsia"/>
          <w:b/>
          <w:lang w:eastAsia="ja-JP"/>
        </w:rPr>
        <w:t>7</w:t>
      </w:r>
      <w:r>
        <w:rPr>
          <w:rFonts w:hint="eastAsia"/>
          <w:lang w:eastAsia="ja-JP"/>
        </w:rPr>
        <w:t xml:space="preserve">  </w:t>
      </w:r>
      <w:r w:rsidR="00383DC8" w:rsidRPr="00383DC8">
        <w:rPr>
          <w:lang w:eastAsia="ja-JP"/>
        </w:rPr>
        <w:t>Relationship</w:t>
      </w:r>
      <w:proofErr w:type="gramEnd"/>
      <w:r w:rsidR="00383DC8" w:rsidRPr="00383DC8">
        <w:rPr>
          <w:lang w:eastAsia="ja-JP"/>
        </w:rPr>
        <w:t xml:space="preserve"> between the polarity and peak-to-peak values of stress-induced electric potentials and the ultrasound irradiation directions. Results were measured with (a) type A, (b) type B, and (c) type C transducers, respectively. (</w:t>
      </w:r>
      <w:r w:rsidR="00523F0E">
        <w:rPr>
          <w:rFonts w:hint="eastAsia"/>
          <w:lang w:eastAsia="ja-JP"/>
        </w:rPr>
        <w:t>Reproduced</w:t>
      </w:r>
      <w:r w:rsidR="00523F0E" w:rsidRPr="00383DC8">
        <w:rPr>
          <w:lang w:eastAsia="ja-JP"/>
        </w:rPr>
        <w:t xml:space="preserve"> </w:t>
      </w:r>
      <w:r w:rsidR="00383DC8" w:rsidRPr="00383DC8">
        <w:rPr>
          <w:lang w:eastAsia="ja-JP"/>
        </w:rPr>
        <w:t xml:space="preserve">from </w:t>
      </w:r>
      <w:r w:rsidR="00383DC8" w:rsidRPr="00D75640">
        <w:rPr>
          <w:lang w:eastAsia="ja-JP"/>
        </w:rPr>
        <w:t>Matsukawa</w:t>
      </w:r>
      <w:r w:rsidR="00383DC8">
        <w:rPr>
          <w:rFonts w:hint="eastAsia"/>
          <w:lang w:eastAsia="ja-JP"/>
        </w:rPr>
        <w:t xml:space="preserve"> et al. 2017</w:t>
      </w:r>
      <w:r w:rsidR="00383DC8" w:rsidRPr="00383DC8">
        <w:rPr>
          <w:lang w:eastAsia="ja-JP"/>
        </w:rPr>
        <w:t>)</w:t>
      </w:r>
    </w:p>
    <w:p w14:paraId="026D0709" w14:textId="77777777" w:rsidR="00D75640" w:rsidRDefault="00383DC8" w:rsidP="00383DC8">
      <w:pPr>
        <w:pStyle w:val="p1a"/>
        <w:rPr>
          <w:rFonts w:hint="eastAsia"/>
          <w:lang w:eastAsia="ja-JP"/>
        </w:rPr>
      </w:pPr>
      <w:r w:rsidRPr="00383DC8">
        <w:rPr>
          <w:lang w:eastAsia="ja-JP"/>
        </w:rPr>
        <w:t xml:space="preserve">In the group of Ikushima </w:t>
      </w:r>
      <w:r w:rsidRPr="00650082">
        <w:rPr>
          <w:lang w:eastAsia="ja-JP"/>
        </w:rPr>
        <w:t>et al.</w:t>
      </w:r>
      <w:r w:rsidRPr="00383DC8">
        <w:rPr>
          <w:lang w:eastAsia="ja-JP"/>
        </w:rPr>
        <w:t xml:space="preserve">, acoustically stimulated electromagnetic (ASEM) responses, which were detected through electromagnetic radiation induced by an ultrasound wave in various piezoelectric materials were observed in water </w:t>
      </w:r>
      <w:r w:rsidR="008A3F19">
        <w:rPr>
          <w:rFonts w:hint="eastAsia"/>
          <w:lang w:eastAsia="ja-JP"/>
        </w:rPr>
        <w:t>(Ikushima et al. 2006; Ikushima et al. 2019)</w:t>
      </w:r>
      <w:r w:rsidRPr="00383DC8">
        <w:rPr>
          <w:lang w:eastAsia="ja-JP"/>
        </w:rPr>
        <w:t>. The schematics of the ASEM r</w:t>
      </w:r>
      <w:r w:rsidRPr="00383DC8">
        <w:rPr>
          <w:lang w:eastAsia="ja-JP"/>
        </w:rPr>
        <w:t>e</w:t>
      </w:r>
      <w:r w:rsidRPr="00383DC8">
        <w:rPr>
          <w:lang w:eastAsia="ja-JP"/>
        </w:rPr>
        <w:t xml:space="preserve">sponse measurement is shown in Fig. </w:t>
      </w:r>
      <w:r w:rsidR="00997903">
        <w:rPr>
          <w:rFonts w:hint="eastAsia"/>
          <w:lang w:eastAsia="ja-JP"/>
        </w:rPr>
        <w:t>15.8</w:t>
      </w:r>
      <w:r w:rsidRPr="00383DC8">
        <w:rPr>
          <w:lang w:eastAsia="ja-JP"/>
        </w:rPr>
        <w:t>. It was reported that the ASEM r</w:t>
      </w:r>
      <w:r w:rsidRPr="00383DC8">
        <w:rPr>
          <w:lang w:eastAsia="ja-JP"/>
        </w:rPr>
        <w:t>e</w:t>
      </w:r>
      <w:r w:rsidRPr="00383DC8">
        <w:rPr>
          <w:lang w:eastAsia="ja-JP"/>
        </w:rPr>
        <w:t xml:space="preserve">sponse at 7.6 MHz in outer cortical bone cut from swine costae could be observed, but not the response in inner soft tissue </w:t>
      </w:r>
      <w:r w:rsidR="008A3F19">
        <w:rPr>
          <w:rFonts w:hint="eastAsia"/>
          <w:lang w:eastAsia="ja-JP"/>
        </w:rPr>
        <w:t>(Ikushima et al. 2006)</w:t>
      </w:r>
      <w:r w:rsidRPr="00383DC8">
        <w:rPr>
          <w:lang w:eastAsia="ja-JP"/>
        </w:rPr>
        <w:t xml:space="preserve">. In this technique, the spatial distribution of the electromechanical properties can be obtained with a </w:t>
      </w:r>
      <w:r w:rsidRPr="00383DC8">
        <w:rPr>
          <w:lang w:eastAsia="ja-JP"/>
        </w:rPr>
        <w:lastRenderedPageBreak/>
        <w:t xml:space="preserve">micrometer scale resolution </w:t>
      </w:r>
      <w:r w:rsidR="008A3F19">
        <w:rPr>
          <w:rFonts w:hint="eastAsia"/>
          <w:lang w:eastAsia="ja-JP"/>
        </w:rPr>
        <w:t>(Ikushima et al. 2019)</w:t>
      </w:r>
      <w:r w:rsidRPr="00383DC8">
        <w:rPr>
          <w:lang w:eastAsia="ja-JP"/>
        </w:rPr>
        <w:t xml:space="preserve">. In the 2000s, studies using a piezoresponse force microscope (PFM) </w:t>
      </w:r>
      <w:r w:rsidR="008A3F19">
        <w:rPr>
          <w:rFonts w:hint="eastAsia"/>
          <w:lang w:eastAsia="ja-JP"/>
        </w:rPr>
        <w:t>(</w:t>
      </w:r>
      <w:r w:rsidR="008A3F19" w:rsidRPr="008A3F19">
        <w:rPr>
          <w:lang w:eastAsia="ja-JP"/>
        </w:rPr>
        <w:t>Güthner</w:t>
      </w:r>
      <w:r w:rsidR="008A3F19">
        <w:rPr>
          <w:rFonts w:hint="eastAsia"/>
          <w:lang w:eastAsia="ja-JP"/>
        </w:rPr>
        <w:t xml:space="preserve"> et al. 1992)</w:t>
      </w:r>
      <w:r w:rsidRPr="00383DC8">
        <w:rPr>
          <w:lang w:eastAsia="ja-JP"/>
        </w:rPr>
        <w:t xml:space="preserve"> became active, and this apparatus has been used to measure the electromechanical properties of bone m</w:t>
      </w:r>
      <w:r w:rsidRPr="00383DC8">
        <w:rPr>
          <w:lang w:eastAsia="ja-JP"/>
        </w:rPr>
        <w:t>a</w:t>
      </w:r>
      <w:r w:rsidRPr="00383DC8">
        <w:rPr>
          <w:lang w:eastAsia="ja-JP"/>
        </w:rPr>
        <w:t xml:space="preserve">terials </w:t>
      </w:r>
      <w:r w:rsidR="008A3F19">
        <w:rPr>
          <w:rFonts w:hint="eastAsia"/>
          <w:lang w:eastAsia="ja-JP"/>
        </w:rPr>
        <w:t>(</w:t>
      </w:r>
      <w:r w:rsidR="008A3F19" w:rsidRPr="008A3F19">
        <w:rPr>
          <w:lang w:eastAsia="ja-JP"/>
        </w:rPr>
        <w:t>Tofail</w:t>
      </w:r>
      <w:r w:rsidR="008A3F19">
        <w:rPr>
          <w:rFonts w:hint="eastAsia"/>
          <w:lang w:eastAsia="ja-JP"/>
        </w:rPr>
        <w:t xml:space="preserve"> et al. 2009; Lang et al. 2011; </w:t>
      </w:r>
      <w:r w:rsidR="008A3F19" w:rsidRPr="008A3F19">
        <w:rPr>
          <w:lang w:eastAsia="ja-JP"/>
        </w:rPr>
        <w:t>Halperin</w:t>
      </w:r>
      <w:r w:rsidR="008A3F19" w:rsidRPr="008A3F19">
        <w:rPr>
          <w:rFonts w:hint="eastAsia"/>
          <w:lang w:eastAsia="ja-JP"/>
        </w:rPr>
        <w:t xml:space="preserve"> </w:t>
      </w:r>
      <w:r w:rsidR="008A3F19">
        <w:rPr>
          <w:rFonts w:hint="eastAsia"/>
          <w:lang w:eastAsia="ja-JP"/>
        </w:rPr>
        <w:t xml:space="preserve">et al. 2004; </w:t>
      </w:r>
      <w:r w:rsidR="008A3F19" w:rsidRPr="008A3F19">
        <w:rPr>
          <w:lang w:eastAsia="ja-JP"/>
        </w:rPr>
        <w:t>Jolandan</w:t>
      </w:r>
      <w:r w:rsidR="008A3F19">
        <w:rPr>
          <w:rFonts w:hint="eastAsia"/>
          <w:lang w:eastAsia="ja-JP"/>
        </w:rPr>
        <w:t xml:space="preserve"> et al. 2010)</w:t>
      </w:r>
      <w:r w:rsidRPr="00383DC8">
        <w:rPr>
          <w:lang w:eastAsia="ja-JP"/>
        </w:rPr>
        <w:t xml:space="preserve">. </w:t>
      </w:r>
      <w:r w:rsidR="001A2C08" w:rsidRPr="001A2C08">
        <w:rPr>
          <w:rFonts w:hint="eastAsia"/>
          <w:highlight w:val="yellow"/>
          <w:lang w:eastAsia="ja-JP"/>
        </w:rPr>
        <w:t>Besides,</w:t>
      </w:r>
      <w:r w:rsidR="001A2C08">
        <w:rPr>
          <w:rFonts w:hint="eastAsia"/>
          <w:lang w:eastAsia="ja-JP"/>
        </w:rPr>
        <w:t xml:space="preserve"> t</w:t>
      </w:r>
      <w:r w:rsidRPr="00383DC8">
        <w:rPr>
          <w:lang w:eastAsia="ja-JP"/>
        </w:rPr>
        <w:t>he PFM can be operated to observe an electromechanical r</w:t>
      </w:r>
      <w:r w:rsidRPr="00383DC8">
        <w:rPr>
          <w:lang w:eastAsia="ja-JP"/>
        </w:rPr>
        <w:t>e</w:t>
      </w:r>
      <w:r w:rsidRPr="00383DC8">
        <w:rPr>
          <w:lang w:eastAsia="ja-JP"/>
        </w:rPr>
        <w:t xml:space="preserve">sponse with a nanometer scale resolution </w:t>
      </w:r>
      <w:r w:rsidR="008A3F19">
        <w:rPr>
          <w:rFonts w:hint="eastAsia"/>
          <w:lang w:eastAsia="ja-JP"/>
        </w:rPr>
        <w:t>(</w:t>
      </w:r>
      <w:r w:rsidR="008A3F19" w:rsidRPr="008A3F19">
        <w:rPr>
          <w:highlight w:val="yellow"/>
          <w:lang w:eastAsia="ja-JP"/>
        </w:rPr>
        <w:t>Halperin</w:t>
      </w:r>
      <w:r w:rsidR="008A3F19" w:rsidRPr="008A3F19">
        <w:rPr>
          <w:rFonts w:hint="eastAsia"/>
          <w:highlight w:val="yellow"/>
          <w:lang w:eastAsia="ja-JP"/>
        </w:rPr>
        <w:t xml:space="preserve"> et al. 2004; </w:t>
      </w:r>
      <w:r w:rsidR="008A3F19" w:rsidRPr="008A3F19">
        <w:rPr>
          <w:highlight w:val="yellow"/>
          <w:lang w:eastAsia="ja-JP"/>
        </w:rPr>
        <w:t>Jolandan</w:t>
      </w:r>
      <w:r w:rsidR="008A3F19" w:rsidRPr="008A3F19">
        <w:rPr>
          <w:rFonts w:hint="eastAsia"/>
          <w:highlight w:val="yellow"/>
          <w:lang w:eastAsia="ja-JP"/>
        </w:rPr>
        <w:t xml:space="preserve"> et al. 2010</w:t>
      </w:r>
      <w:r w:rsidR="008A3F19">
        <w:rPr>
          <w:rFonts w:hint="eastAsia"/>
          <w:lang w:eastAsia="ja-JP"/>
        </w:rPr>
        <w:t>)</w:t>
      </w:r>
      <w:r w:rsidRPr="00383DC8">
        <w:rPr>
          <w:lang w:eastAsia="ja-JP"/>
        </w:rPr>
        <w:t>.</w:t>
      </w:r>
    </w:p>
    <w:p w14:paraId="2BB39E91" w14:textId="77777777" w:rsidR="00997903" w:rsidRDefault="00A729F2" w:rsidP="00997903">
      <w:pPr>
        <w:pStyle w:val="p1a"/>
        <w:spacing w:before="120" w:after="120"/>
        <w:jc w:val="center"/>
        <w:rPr>
          <w:rFonts w:hint="eastAsia"/>
          <w:noProof/>
          <w:lang w:eastAsia="ja-JP"/>
        </w:rPr>
      </w:pPr>
      <w:r>
        <w:rPr>
          <w:rFonts w:hint="eastAsia"/>
          <w:noProof/>
          <w:lang w:eastAsia="ja-JP"/>
        </w:rPr>
        <w:drawing>
          <wp:inline distT="0" distB="0" distL="0" distR="0" wp14:anchorId="10CE7037" wp14:editId="5AB3958B">
            <wp:extent cx="3576320" cy="2969260"/>
            <wp:effectExtent l="0" t="0" r="0" b="0"/>
            <wp:docPr id="36" name="図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76320" cy="2969260"/>
                    </a:xfrm>
                    <a:prstGeom prst="rect">
                      <a:avLst/>
                    </a:prstGeom>
                    <a:noFill/>
                    <a:ln>
                      <a:noFill/>
                    </a:ln>
                  </pic:spPr>
                </pic:pic>
              </a:graphicData>
            </a:graphic>
          </wp:inline>
        </w:drawing>
      </w:r>
    </w:p>
    <w:p w14:paraId="24D6E04B" w14:textId="77777777" w:rsidR="00997903" w:rsidRPr="0004349D" w:rsidRDefault="00997903" w:rsidP="00997903">
      <w:pPr>
        <w:pStyle w:val="p1a"/>
        <w:spacing w:before="120" w:after="120"/>
        <w:rPr>
          <w:rFonts w:hint="eastAsia"/>
          <w:lang w:eastAsia="ja-JP"/>
        </w:rPr>
      </w:pPr>
      <w:r w:rsidRPr="0004349D">
        <w:rPr>
          <w:rFonts w:hint="eastAsia"/>
          <w:b/>
          <w:lang w:eastAsia="ja-JP"/>
        </w:rPr>
        <w:t xml:space="preserve">Fig. </w:t>
      </w:r>
      <w:proofErr w:type="gramStart"/>
      <w:r w:rsidRPr="0004349D">
        <w:rPr>
          <w:rFonts w:hint="eastAsia"/>
          <w:b/>
          <w:lang w:eastAsia="ja-JP"/>
        </w:rPr>
        <w:t>15.</w:t>
      </w:r>
      <w:r>
        <w:rPr>
          <w:rFonts w:hint="eastAsia"/>
          <w:b/>
          <w:lang w:eastAsia="ja-JP"/>
        </w:rPr>
        <w:t>8</w:t>
      </w:r>
      <w:r>
        <w:rPr>
          <w:rFonts w:hint="eastAsia"/>
          <w:lang w:eastAsia="ja-JP"/>
        </w:rPr>
        <w:t xml:space="preserve">  </w:t>
      </w:r>
      <w:r w:rsidRPr="00997903">
        <w:rPr>
          <w:lang w:eastAsia="ja-JP"/>
        </w:rPr>
        <w:t>Schematic</w:t>
      </w:r>
      <w:proofErr w:type="gramEnd"/>
      <w:r w:rsidRPr="00997903">
        <w:rPr>
          <w:lang w:eastAsia="ja-JP"/>
        </w:rPr>
        <w:t xml:space="preserve"> representation of measurements for acoustically induced EM radiation: (a) water-immersion method and (b) non-immersing probe method with a plastic tube in replace of the water tank. (c) Spectrum of ultrasound wave pr</w:t>
      </w:r>
      <w:r w:rsidRPr="00997903">
        <w:rPr>
          <w:lang w:eastAsia="ja-JP"/>
        </w:rPr>
        <w:t>o</w:t>
      </w:r>
      <w:r w:rsidRPr="00997903">
        <w:rPr>
          <w:lang w:eastAsia="ja-JP"/>
        </w:rPr>
        <w:t xml:space="preserve">duced by a PVDF transducer. (Reprinted with permission from </w:t>
      </w:r>
      <w:r>
        <w:rPr>
          <w:rFonts w:hint="eastAsia"/>
          <w:lang w:eastAsia="ja-JP"/>
        </w:rPr>
        <w:t>Ikushima et al.</w:t>
      </w:r>
      <w:r>
        <w:rPr>
          <w:lang w:eastAsia="ja-JP"/>
        </w:rPr>
        <w:t xml:space="preserve"> </w:t>
      </w:r>
      <w:r w:rsidRPr="00997903">
        <w:rPr>
          <w:lang w:eastAsia="ja-JP"/>
        </w:rPr>
        <w:t>2006)</w:t>
      </w:r>
    </w:p>
    <w:p w14:paraId="62676FE4" w14:textId="77777777" w:rsidR="00383DC8" w:rsidRDefault="00383DC8" w:rsidP="00383DC8">
      <w:pPr>
        <w:pStyle w:val="heading3"/>
        <w:rPr>
          <w:rFonts w:hint="eastAsia"/>
          <w:lang w:eastAsia="ja-JP"/>
        </w:rPr>
      </w:pPr>
      <w:r>
        <w:rPr>
          <w:rFonts w:hint="eastAsia"/>
          <w:lang w:eastAsia="ja-JP"/>
        </w:rPr>
        <w:t>15.3.2</w:t>
      </w:r>
      <w:r>
        <w:rPr>
          <w:lang w:eastAsia="ja-JP"/>
        </w:rPr>
        <w:tab/>
      </w:r>
      <w:r w:rsidRPr="00383DC8">
        <w:rPr>
          <w:lang w:eastAsia="ja-JP"/>
        </w:rPr>
        <w:t>Electromechanical effects in cancellous bone</w:t>
      </w:r>
    </w:p>
    <w:p w14:paraId="353C6515" w14:textId="77777777" w:rsidR="00383DC8" w:rsidRDefault="008A3F19" w:rsidP="00786425">
      <w:pPr>
        <w:pStyle w:val="p1a"/>
        <w:rPr>
          <w:rFonts w:hint="eastAsia"/>
          <w:lang w:eastAsia="ja-JP"/>
        </w:rPr>
      </w:pPr>
      <w:r w:rsidRPr="008A3F19">
        <w:rPr>
          <w:lang w:eastAsia="ja-JP"/>
        </w:rPr>
        <w:t>To the best of the authors’ knowledge, the electromechanical response in cance</w:t>
      </w:r>
      <w:r w:rsidRPr="008A3F19">
        <w:rPr>
          <w:lang w:eastAsia="ja-JP"/>
        </w:rPr>
        <w:t>l</w:t>
      </w:r>
      <w:r w:rsidRPr="008A3F19">
        <w:rPr>
          <w:lang w:eastAsia="ja-JP"/>
        </w:rPr>
        <w:t xml:space="preserve">lous bone was first observed at 1 MHz by Hosokawa </w:t>
      </w:r>
      <w:r w:rsidR="00E350B6">
        <w:rPr>
          <w:rFonts w:hint="eastAsia"/>
          <w:lang w:eastAsia="ja-JP"/>
        </w:rPr>
        <w:t>(2016)</w:t>
      </w:r>
      <w:r w:rsidRPr="008A3F19">
        <w:rPr>
          <w:lang w:eastAsia="ja-JP"/>
        </w:rPr>
        <w:t>. For this observation, considering the structure of the bone transducers (see previous section), piezoele</w:t>
      </w:r>
      <w:r w:rsidRPr="008A3F19">
        <w:rPr>
          <w:lang w:eastAsia="ja-JP"/>
        </w:rPr>
        <w:t>c</w:t>
      </w:r>
      <w:r w:rsidRPr="008A3F19">
        <w:rPr>
          <w:lang w:eastAsia="ja-JP"/>
        </w:rPr>
        <w:t xml:space="preserve">tric cells (PE-cells), in which bovine cancellous bone plates were surrounded by conductor elements, were developed. Bone marrow in the pores of the cancellous bone was removed, and the spaces were saturated with air. The photograph and </w:t>
      </w:r>
      <w:r w:rsidRPr="008A3F19">
        <w:rPr>
          <w:lang w:eastAsia="ja-JP"/>
        </w:rPr>
        <w:lastRenderedPageBreak/>
        <w:t>the cross-sectional view of the PE-cell are shown in Fig. 1</w:t>
      </w:r>
      <w:r>
        <w:rPr>
          <w:rFonts w:hint="eastAsia"/>
          <w:lang w:eastAsia="ja-JP"/>
        </w:rPr>
        <w:t>5.</w:t>
      </w:r>
      <w:r w:rsidR="00997903">
        <w:rPr>
          <w:rFonts w:hint="eastAsia"/>
          <w:lang w:eastAsia="ja-JP"/>
        </w:rPr>
        <w:t>9</w:t>
      </w:r>
      <w:r w:rsidRPr="008A3F19">
        <w:rPr>
          <w:lang w:eastAsia="ja-JP"/>
        </w:rPr>
        <w:t>, and the exper</w:t>
      </w:r>
      <w:r w:rsidRPr="008A3F19">
        <w:rPr>
          <w:lang w:eastAsia="ja-JP"/>
        </w:rPr>
        <w:t>i</w:t>
      </w:r>
      <w:r w:rsidRPr="008A3F19">
        <w:rPr>
          <w:lang w:eastAsia="ja-JP"/>
        </w:rPr>
        <w:t>mental waveform received by the PE-cell is shown in Fig. 1</w:t>
      </w:r>
      <w:r>
        <w:rPr>
          <w:rFonts w:hint="eastAsia"/>
          <w:lang w:eastAsia="ja-JP"/>
        </w:rPr>
        <w:t>5.</w:t>
      </w:r>
      <w:r w:rsidR="00997903">
        <w:rPr>
          <w:rFonts w:hint="eastAsia"/>
          <w:lang w:eastAsia="ja-JP"/>
        </w:rPr>
        <w:t>10</w:t>
      </w:r>
      <w:r w:rsidRPr="008A3F19">
        <w:rPr>
          <w:lang w:eastAsia="ja-JP"/>
        </w:rPr>
        <w:t>. The exper</w:t>
      </w:r>
      <w:r w:rsidRPr="008A3F19">
        <w:rPr>
          <w:lang w:eastAsia="ja-JP"/>
        </w:rPr>
        <w:t>i</w:t>
      </w:r>
      <w:r w:rsidRPr="008A3F19">
        <w:rPr>
          <w:lang w:eastAsia="ja-JP"/>
        </w:rPr>
        <w:t>mental results showed that the sensitivity per unit area of cancellous bone was e</w:t>
      </w:r>
      <w:r w:rsidRPr="008A3F19">
        <w:rPr>
          <w:lang w:eastAsia="ja-JP"/>
        </w:rPr>
        <w:t>s</w:t>
      </w:r>
      <w:r w:rsidRPr="008A3F19">
        <w:rPr>
          <w:lang w:eastAsia="ja-JP"/>
        </w:rPr>
        <w:t>timated to be below 1/100 and 1/100 000 of cortical bone and PVDF, respectively. The electromechanical response in water-saturated cancellous bone was also o</w:t>
      </w:r>
      <w:r w:rsidRPr="008A3F19">
        <w:rPr>
          <w:lang w:eastAsia="ja-JP"/>
        </w:rPr>
        <w:t>b</w:t>
      </w:r>
      <w:r w:rsidRPr="008A3F19">
        <w:rPr>
          <w:lang w:eastAsia="ja-JP"/>
        </w:rPr>
        <w:t xml:space="preserve">served </w:t>
      </w:r>
      <w:r w:rsidR="00E350B6">
        <w:rPr>
          <w:rFonts w:hint="eastAsia"/>
          <w:lang w:eastAsia="ja-JP"/>
        </w:rPr>
        <w:t>(Hosokawa 2020)</w:t>
      </w:r>
      <w:r w:rsidRPr="008A3F19">
        <w:rPr>
          <w:lang w:eastAsia="ja-JP"/>
        </w:rPr>
        <w:t>. Moreover, using the piezoelectric finite-difference time-domain (PE-FDTD) method, which is an elastic FDTD method with piezo</w:t>
      </w:r>
      <w:r w:rsidRPr="008A3F19">
        <w:rPr>
          <w:lang w:eastAsia="ja-JP"/>
        </w:rPr>
        <w:t>e</w:t>
      </w:r>
      <w:r w:rsidRPr="008A3F19">
        <w:rPr>
          <w:lang w:eastAsia="ja-JP"/>
        </w:rPr>
        <w:t xml:space="preserve">lectric constitutive equations in the stress-charge form </w:t>
      </w:r>
      <w:r w:rsidR="00E350B6">
        <w:rPr>
          <w:rFonts w:hint="eastAsia"/>
          <w:lang w:eastAsia="ja-JP"/>
        </w:rPr>
        <w:t>(Hosokawa 2015; Hosokawa 2016)</w:t>
      </w:r>
      <w:r w:rsidRPr="008A3F19">
        <w:rPr>
          <w:lang w:eastAsia="ja-JP"/>
        </w:rPr>
        <w:t>, numerical simulations of the electromechanical responses in bone were a</w:t>
      </w:r>
      <w:r w:rsidRPr="008A3F19">
        <w:rPr>
          <w:lang w:eastAsia="ja-JP"/>
        </w:rPr>
        <w:t>l</w:t>
      </w:r>
      <w:r w:rsidRPr="008A3F19">
        <w:rPr>
          <w:lang w:eastAsia="ja-JP"/>
        </w:rPr>
        <w:t xml:space="preserve">so performed by Hosokawa </w:t>
      </w:r>
      <w:r w:rsidR="00E350B6">
        <w:rPr>
          <w:rFonts w:hint="eastAsia"/>
          <w:lang w:eastAsia="ja-JP"/>
        </w:rPr>
        <w:t>(Hosokawa 2017; Hosokawa 2018)</w:t>
      </w:r>
      <w:r w:rsidRPr="008A3F19">
        <w:rPr>
          <w:lang w:eastAsia="ja-JP"/>
        </w:rPr>
        <w:t>. The experimental and numerical results were compared</w:t>
      </w:r>
      <w:r w:rsidR="00786425">
        <w:rPr>
          <w:rFonts w:hint="eastAsia"/>
          <w:lang w:eastAsia="ja-JP"/>
        </w:rPr>
        <w:t xml:space="preserve"> </w:t>
      </w:r>
      <w:r w:rsidR="00786425" w:rsidRPr="00786425">
        <w:rPr>
          <w:rFonts w:hint="eastAsia"/>
          <w:highlight w:val="yellow"/>
          <w:lang w:eastAsia="ja-JP"/>
        </w:rPr>
        <w:t xml:space="preserve">to </w:t>
      </w:r>
      <w:r w:rsidR="00786425" w:rsidRPr="00786425">
        <w:rPr>
          <w:highlight w:val="yellow"/>
          <w:lang w:eastAsia="ja-JP"/>
        </w:rPr>
        <w:t>provide complementary</w:t>
      </w:r>
      <w:r w:rsidR="00786425" w:rsidRPr="00786425">
        <w:rPr>
          <w:rFonts w:hint="eastAsia"/>
          <w:highlight w:val="yellow"/>
          <w:lang w:eastAsia="ja-JP"/>
        </w:rPr>
        <w:t xml:space="preserve"> </w:t>
      </w:r>
      <w:r w:rsidR="00786425" w:rsidRPr="00786425">
        <w:rPr>
          <w:highlight w:val="yellow"/>
          <w:lang w:eastAsia="ja-JP"/>
        </w:rPr>
        <w:t>data to each ot</w:t>
      </w:r>
      <w:r w:rsidR="00786425" w:rsidRPr="00786425">
        <w:rPr>
          <w:highlight w:val="yellow"/>
          <w:lang w:eastAsia="ja-JP"/>
        </w:rPr>
        <w:t>h</w:t>
      </w:r>
      <w:r w:rsidR="00786425" w:rsidRPr="00786425">
        <w:rPr>
          <w:highlight w:val="yellow"/>
          <w:lang w:eastAsia="ja-JP"/>
        </w:rPr>
        <w:t>e</w:t>
      </w:r>
      <w:r w:rsidR="00786425">
        <w:rPr>
          <w:lang w:eastAsia="ja-JP"/>
        </w:rPr>
        <w:t>r.</w:t>
      </w:r>
    </w:p>
    <w:p w14:paraId="68FE95A4" w14:textId="77777777" w:rsidR="00E350B6" w:rsidRDefault="00A729F2" w:rsidP="00E350B6">
      <w:pPr>
        <w:pStyle w:val="p1a"/>
        <w:spacing w:before="120" w:after="120"/>
        <w:jc w:val="center"/>
        <w:rPr>
          <w:rFonts w:hint="eastAsia"/>
          <w:noProof/>
          <w:lang w:eastAsia="ja-JP"/>
        </w:rPr>
      </w:pPr>
      <w:r>
        <w:rPr>
          <w:rFonts w:hint="eastAsia"/>
          <w:noProof/>
          <w:lang w:eastAsia="ja-JP"/>
        </w:rPr>
        <w:drawing>
          <wp:inline distT="0" distB="0" distL="0" distR="0" wp14:anchorId="367CCBBD" wp14:editId="6CA0EE1F">
            <wp:extent cx="3775075" cy="1656715"/>
            <wp:effectExtent l="0" t="0" r="0" b="0"/>
            <wp:docPr id="37" name="図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5075" cy="1656715"/>
                    </a:xfrm>
                    <a:prstGeom prst="rect">
                      <a:avLst/>
                    </a:prstGeom>
                    <a:noFill/>
                    <a:ln>
                      <a:noFill/>
                    </a:ln>
                  </pic:spPr>
                </pic:pic>
              </a:graphicData>
            </a:graphic>
          </wp:inline>
        </w:drawing>
      </w:r>
    </w:p>
    <w:p w14:paraId="09BFAB91" w14:textId="77777777" w:rsidR="00E350B6" w:rsidRPr="0004349D" w:rsidRDefault="00E350B6" w:rsidP="00E350B6">
      <w:pPr>
        <w:pStyle w:val="p1a"/>
        <w:spacing w:before="120" w:after="120"/>
        <w:rPr>
          <w:rFonts w:hint="eastAsia"/>
          <w:lang w:eastAsia="ja-JP"/>
        </w:rPr>
      </w:pPr>
      <w:r w:rsidRPr="0004349D">
        <w:rPr>
          <w:rFonts w:hint="eastAsia"/>
          <w:b/>
          <w:lang w:eastAsia="ja-JP"/>
        </w:rPr>
        <w:t>Fig. 15.</w:t>
      </w:r>
      <w:r w:rsidR="000E2638">
        <w:rPr>
          <w:rFonts w:hint="eastAsia"/>
          <w:b/>
          <w:lang w:eastAsia="ja-JP"/>
        </w:rPr>
        <w:t>9</w:t>
      </w:r>
      <w:r>
        <w:rPr>
          <w:rFonts w:hint="eastAsia"/>
          <w:lang w:eastAsia="ja-JP"/>
        </w:rPr>
        <w:t xml:space="preserve">  </w:t>
      </w:r>
      <w:r w:rsidRPr="00E350B6">
        <w:rPr>
          <w:lang w:eastAsia="ja-JP"/>
        </w:rPr>
        <w:t>The photograph (left) and the cross-sectional view (right) of a prototype piezoelectric cell (PE-cell) of cancellous bone. (</w:t>
      </w:r>
      <w:r w:rsidR="00523F0E">
        <w:rPr>
          <w:rFonts w:hint="eastAsia"/>
          <w:lang w:eastAsia="ja-JP"/>
        </w:rPr>
        <w:t>Reproduced</w:t>
      </w:r>
      <w:r w:rsidR="00523F0E" w:rsidRPr="00E350B6">
        <w:rPr>
          <w:lang w:eastAsia="ja-JP"/>
        </w:rPr>
        <w:t xml:space="preserve"> </w:t>
      </w:r>
      <w:r w:rsidRPr="00E350B6">
        <w:rPr>
          <w:lang w:eastAsia="ja-JP"/>
        </w:rPr>
        <w:t xml:space="preserve">from </w:t>
      </w:r>
      <w:r>
        <w:rPr>
          <w:rFonts w:hint="eastAsia"/>
          <w:lang w:eastAsia="ja-JP"/>
        </w:rPr>
        <w:t>Hosokawa 2016</w:t>
      </w:r>
      <w:r w:rsidRPr="00E350B6">
        <w:rPr>
          <w:lang w:eastAsia="ja-JP"/>
        </w:rPr>
        <w:t>)</w:t>
      </w:r>
    </w:p>
    <w:p w14:paraId="19259E3D" w14:textId="77777777" w:rsidR="00E350B6" w:rsidRDefault="00A729F2" w:rsidP="00E350B6">
      <w:pPr>
        <w:pStyle w:val="p1a"/>
        <w:spacing w:before="120" w:after="120"/>
        <w:jc w:val="center"/>
        <w:rPr>
          <w:rFonts w:hint="eastAsia"/>
          <w:noProof/>
          <w:lang w:eastAsia="ja-JP"/>
        </w:rPr>
      </w:pPr>
      <w:r>
        <w:rPr>
          <w:rFonts w:hint="eastAsia"/>
          <w:noProof/>
          <w:lang w:eastAsia="ja-JP"/>
        </w:rPr>
        <w:drawing>
          <wp:inline distT="0" distB="0" distL="0" distR="0" wp14:anchorId="74DBFAA4" wp14:editId="362B6E9F">
            <wp:extent cx="2054860" cy="1530350"/>
            <wp:effectExtent l="0" t="0" r="0" b="0"/>
            <wp:docPr id="38" name="図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4860" cy="1530350"/>
                    </a:xfrm>
                    <a:prstGeom prst="rect">
                      <a:avLst/>
                    </a:prstGeom>
                    <a:noFill/>
                    <a:ln>
                      <a:noFill/>
                    </a:ln>
                  </pic:spPr>
                </pic:pic>
              </a:graphicData>
            </a:graphic>
          </wp:inline>
        </w:drawing>
      </w:r>
    </w:p>
    <w:p w14:paraId="5334455A" w14:textId="77777777" w:rsidR="00E350B6" w:rsidRDefault="00E350B6" w:rsidP="00E350B6">
      <w:pPr>
        <w:pStyle w:val="p1a"/>
        <w:spacing w:before="120" w:after="120"/>
        <w:rPr>
          <w:rFonts w:hint="eastAsia"/>
          <w:lang w:eastAsia="ja-JP"/>
        </w:rPr>
      </w:pPr>
      <w:r w:rsidRPr="0004349D">
        <w:rPr>
          <w:rFonts w:hint="eastAsia"/>
          <w:b/>
          <w:lang w:eastAsia="ja-JP"/>
        </w:rPr>
        <w:t>Fig. 15.</w:t>
      </w:r>
      <w:r w:rsidR="000E2638">
        <w:rPr>
          <w:rFonts w:hint="eastAsia"/>
          <w:b/>
          <w:lang w:eastAsia="ja-JP"/>
        </w:rPr>
        <w:t>10</w:t>
      </w:r>
      <w:r>
        <w:rPr>
          <w:rFonts w:hint="eastAsia"/>
          <w:lang w:eastAsia="ja-JP"/>
        </w:rPr>
        <w:t xml:space="preserve">  </w:t>
      </w:r>
      <w:r w:rsidRPr="00E350B6">
        <w:rPr>
          <w:lang w:eastAsia="ja-JP"/>
        </w:rPr>
        <w:t>Experimental waveform received by the piezoelectric cell (PE-cell) of the cancellous bone specimen at a distance of 50 mm from the PZT ultrasound transmitter. The multi-reflected ultrasound waves between both surfaces of the cancellous bone specimen were observed. (</w:t>
      </w:r>
      <w:r w:rsidR="00523F0E">
        <w:rPr>
          <w:rFonts w:hint="eastAsia"/>
          <w:lang w:eastAsia="ja-JP"/>
        </w:rPr>
        <w:t>Reproduced</w:t>
      </w:r>
      <w:r w:rsidR="00523F0E" w:rsidRPr="00E350B6">
        <w:rPr>
          <w:lang w:eastAsia="ja-JP"/>
        </w:rPr>
        <w:t xml:space="preserve"> </w:t>
      </w:r>
      <w:r w:rsidRPr="00E350B6">
        <w:rPr>
          <w:lang w:eastAsia="ja-JP"/>
        </w:rPr>
        <w:t xml:space="preserve">from </w:t>
      </w:r>
      <w:r>
        <w:rPr>
          <w:rFonts w:hint="eastAsia"/>
          <w:lang w:eastAsia="ja-JP"/>
        </w:rPr>
        <w:t>Hosokawa 2016</w:t>
      </w:r>
      <w:r w:rsidRPr="00E350B6">
        <w:rPr>
          <w:lang w:eastAsia="ja-JP"/>
        </w:rPr>
        <w:t>)</w:t>
      </w:r>
    </w:p>
    <w:p w14:paraId="17557A92" w14:textId="77777777" w:rsidR="00466914" w:rsidRDefault="00466914" w:rsidP="00466914">
      <w:pPr>
        <w:pStyle w:val="references"/>
        <w:rPr>
          <w:rFonts w:hint="eastAsia"/>
          <w:lang w:eastAsia="ja-JP"/>
        </w:rPr>
      </w:pPr>
      <w:r>
        <w:rPr>
          <w:rFonts w:hint="eastAsia"/>
          <w:lang w:eastAsia="ja-JP"/>
        </w:rPr>
        <w:lastRenderedPageBreak/>
        <w:t>References</w:t>
      </w:r>
    </w:p>
    <w:p w14:paraId="454BE398" w14:textId="77777777" w:rsidR="00CC50A7" w:rsidRDefault="00CC50A7" w:rsidP="00CC50A7">
      <w:pPr>
        <w:pStyle w:val="reference"/>
        <w:rPr>
          <w:lang w:eastAsia="ja-JP"/>
        </w:rPr>
      </w:pPr>
      <w:r>
        <w:rPr>
          <w:lang w:eastAsia="ja-JP"/>
        </w:rPr>
        <w:t>Anderson JC, Eriksson C (1970) Piezoelectric properties of dry and wet bone. Nature 227:491-492</w:t>
      </w:r>
    </w:p>
    <w:p w14:paraId="0B670CAC" w14:textId="77777777" w:rsidR="00CC50A7" w:rsidRDefault="00CC50A7" w:rsidP="00CC50A7">
      <w:pPr>
        <w:pStyle w:val="reference"/>
        <w:rPr>
          <w:lang w:eastAsia="ja-JP"/>
        </w:rPr>
      </w:pPr>
      <w:r>
        <w:rPr>
          <w:lang w:eastAsia="ja-JP"/>
        </w:rPr>
        <w:t>Aschero G, Gizdulich P, Mango F, Romano SM (1996) Converse piezoelectric effect d</w:t>
      </w:r>
      <w:r>
        <w:rPr>
          <w:lang w:eastAsia="ja-JP"/>
        </w:rPr>
        <w:t>e</w:t>
      </w:r>
      <w:r>
        <w:rPr>
          <w:lang w:eastAsia="ja-JP"/>
        </w:rPr>
        <w:t>tected in fresh cow femur bone. J Biomech 29(9):1169-1174</w:t>
      </w:r>
    </w:p>
    <w:p w14:paraId="0B5DDCC8" w14:textId="77777777" w:rsidR="00CC50A7" w:rsidRDefault="00CC50A7" w:rsidP="00CC50A7">
      <w:pPr>
        <w:pStyle w:val="reference"/>
        <w:rPr>
          <w:lang w:eastAsia="ja-JP"/>
        </w:rPr>
      </w:pPr>
      <w:r>
        <w:rPr>
          <w:lang w:eastAsia="ja-JP"/>
        </w:rPr>
        <w:t>Aschero G, Gizdulich P, Mango F (1999) Statistical characterization of piezoelectric coef</w:t>
      </w:r>
      <w:r>
        <w:rPr>
          <w:lang w:eastAsia="ja-JP"/>
        </w:rPr>
        <w:t>f</w:t>
      </w:r>
      <w:r>
        <w:rPr>
          <w:lang w:eastAsia="ja-JP"/>
        </w:rPr>
        <w:t>cient d23 in cow bone. J Biomech 32(6):573-577</w:t>
      </w:r>
    </w:p>
    <w:p w14:paraId="2AEBA446" w14:textId="77777777" w:rsidR="00CC50A7" w:rsidRDefault="00CC50A7" w:rsidP="00CC50A7">
      <w:pPr>
        <w:pStyle w:val="reference"/>
        <w:rPr>
          <w:lang w:eastAsia="ja-JP"/>
        </w:rPr>
      </w:pPr>
      <w:r>
        <w:rPr>
          <w:lang w:eastAsia="ja-JP"/>
        </w:rPr>
        <w:t>Bassett</w:t>
      </w:r>
      <w:r w:rsidR="00511D2B">
        <w:rPr>
          <w:rFonts w:hint="eastAsia"/>
          <w:lang w:eastAsia="ja-JP"/>
        </w:rPr>
        <w:t xml:space="preserve"> </w:t>
      </w:r>
      <w:r>
        <w:rPr>
          <w:lang w:eastAsia="ja-JP"/>
        </w:rPr>
        <w:t>CAL, Becker RO (1962) Generation of electric potentials by bone in response to mechanical stress. Science 137:1063-1064</w:t>
      </w:r>
    </w:p>
    <w:p w14:paraId="2D09CD13" w14:textId="77777777" w:rsidR="00CC50A7" w:rsidRDefault="00CC50A7" w:rsidP="00CC50A7">
      <w:pPr>
        <w:pStyle w:val="reference"/>
        <w:rPr>
          <w:lang w:eastAsia="ja-JP"/>
        </w:rPr>
      </w:pPr>
      <w:r>
        <w:rPr>
          <w:lang w:eastAsia="ja-JP"/>
        </w:rPr>
        <w:t>Bassett CAL (1971) Biophysical principles affecting bone structure. In: Bourne G (ed) The Biochemistry and Physiology of Bone, Academic Press, New York, pp 1-76</w:t>
      </w:r>
    </w:p>
    <w:p w14:paraId="6C0D1BDB" w14:textId="77777777" w:rsidR="00CC50A7" w:rsidRDefault="00CC50A7" w:rsidP="00CC50A7">
      <w:pPr>
        <w:pStyle w:val="reference"/>
        <w:rPr>
          <w:lang w:eastAsia="ja-JP"/>
        </w:rPr>
      </w:pPr>
      <w:r>
        <w:rPr>
          <w:lang w:eastAsia="ja-JP"/>
        </w:rPr>
        <w:t>Behari J, Singh S (1981) Ultrasound propagation in 'in vivo' bone. Ultrasonics 19(2):87-90</w:t>
      </w:r>
    </w:p>
    <w:p w14:paraId="4DF2851D" w14:textId="77777777" w:rsidR="00CC50A7" w:rsidRDefault="00CC50A7" w:rsidP="00CC50A7">
      <w:pPr>
        <w:pStyle w:val="reference"/>
        <w:rPr>
          <w:lang w:eastAsia="ja-JP"/>
        </w:rPr>
      </w:pPr>
      <w:r>
        <w:rPr>
          <w:lang w:eastAsia="ja-JP"/>
        </w:rPr>
        <w:t>Bur AJ (1976) Measurements of the dynamic piezoelectric properties of bone as a function of temperature and humidity. J Biomech 9(8):495-507</w:t>
      </w:r>
    </w:p>
    <w:p w14:paraId="6BE97A61" w14:textId="77777777" w:rsidR="00CC50A7" w:rsidRDefault="00CC50A7" w:rsidP="00CC50A7">
      <w:pPr>
        <w:pStyle w:val="reference"/>
        <w:rPr>
          <w:lang w:eastAsia="ja-JP"/>
        </w:rPr>
      </w:pPr>
      <w:r>
        <w:rPr>
          <w:lang w:eastAsia="ja-JP"/>
        </w:rPr>
        <w:t>Cochran GVB, Pawluk RJ, Bassett CAL, Electromechanical characteristics of bone under physiologic moisture conditions. Clin Orthop Relat Res 58:249-270</w:t>
      </w:r>
    </w:p>
    <w:p w14:paraId="7708DB10" w14:textId="77777777" w:rsidR="00CC50A7" w:rsidRDefault="00CC50A7" w:rsidP="00CC50A7">
      <w:pPr>
        <w:pStyle w:val="reference"/>
        <w:rPr>
          <w:lang w:eastAsia="ja-JP"/>
        </w:rPr>
      </w:pPr>
      <w:r>
        <w:rPr>
          <w:lang w:eastAsia="ja-JP"/>
        </w:rPr>
        <w:t>Duarte LR, The stimulation of bone growth by ultrasound. Arch Orthop Trauma Surg 101:153-159</w:t>
      </w:r>
    </w:p>
    <w:p w14:paraId="29C8F085" w14:textId="77777777" w:rsidR="00CC50A7" w:rsidRDefault="00CC50A7" w:rsidP="00CC50A7">
      <w:pPr>
        <w:pStyle w:val="reference"/>
        <w:rPr>
          <w:lang w:eastAsia="ja-JP"/>
        </w:rPr>
      </w:pPr>
      <w:r>
        <w:rPr>
          <w:lang w:eastAsia="ja-JP"/>
        </w:rPr>
        <w:t>Fukada E (1955) Piezoelectricity of Wood. J Phys Soc Jpn 10:149-154</w:t>
      </w:r>
    </w:p>
    <w:p w14:paraId="1CBFF3F6" w14:textId="77777777" w:rsidR="00CC50A7" w:rsidRDefault="00CC50A7" w:rsidP="00CC50A7">
      <w:pPr>
        <w:pStyle w:val="reference"/>
        <w:rPr>
          <w:lang w:eastAsia="ja-JP"/>
        </w:rPr>
      </w:pPr>
      <w:r>
        <w:rPr>
          <w:lang w:eastAsia="ja-JP"/>
        </w:rPr>
        <w:t>Fukada E, Yasuda I (1957) On the piezoelectric effect of bone. J Phys Soc Jpn 12(10):1158-1162</w:t>
      </w:r>
    </w:p>
    <w:p w14:paraId="0AFEEF73" w14:textId="77777777" w:rsidR="00CC50A7" w:rsidRDefault="00CC50A7" w:rsidP="00CC50A7">
      <w:pPr>
        <w:pStyle w:val="reference"/>
        <w:rPr>
          <w:lang w:eastAsia="ja-JP"/>
        </w:rPr>
      </w:pPr>
      <w:r>
        <w:rPr>
          <w:lang w:eastAsia="ja-JP"/>
        </w:rPr>
        <w:t>Fukada E and Yasuda I (1964) Piezoelectric effects in collagen. Jpn J Appl Phys 3(2):117-121</w:t>
      </w:r>
    </w:p>
    <w:p w14:paraId="7134C266" w14:textId="77777777" w:rsidR="00CC50A7" w:rsidRDefault="00CC50A7" w:rsidP="00CC50A7">
      <w:pPr>
        <w:pStyle w:val="reference"/>
        <w:rPr>
          <w:lang w:eastAsia="ja-JP"/>
        </w:rPr>
      </w:pPr>
      <w:r>
        <w:rPr>
          <w:lang w:eastAsia="ja-JP"/>
        </w:rPr>
        <w:t>Gjelsvik A (1973) Bone remodeling and piezoelectricity – I. J Biomech 6(2):69-77</w:t>
      </w:r>
    </w:p>
    <w:p w14:paraId="1012C908" w14:textId="77777777" w:rsidR="00CC50A7" w:rsidRDefault="00CC50A7" w:rsidP="00CC50A7">
      <w:pPr>
        <w:pStyle w:val="reference"/>
        <w:rPr>
          <w:lang w:eastAsia="ja-JP"/>
        </w:rPr>
      </w:pPr>
      <w:r>
        <w:rPr>
          <w:lang w:eastAsia="ja-JP"/>
        </w:rPr>
        <w:t>Gross D, Williams WS (1982) Streaming potential and the electromechanical response of physiologically-moist bone. J Biomech 15(4):277-295</w:t>
      </w:r>
    </w:p>
    <w:p w14:paraId="3BB6E2B1" w14:textId="77777777" w:rsidR="00CC50A7" w:rsidRDefault="00CC50A7" w:rsidP="00CC50A7">
      <w:pPr>
        <w:pStyle w:val="reference"/>
        <w:rPr>
          <w:lang w:eastAsia="ja-JP"/>
        </w:rPr>
      </w:pPr>
      <w:r>
        <w:rPr>
          <w:lang w:eastAsia="ja-JP"/>
        </w:rPr>
        <w:t>Güthner P, Dransfeld K (1992) Local poling of ferroelectric polymers by scanning force microscopy. Appl Phys Lett 61(9):1137-1139</w:t>
      </w:r>
    </w:p>
    <w:p w14:paraId="72236F46" w14:textId="77777777" w:rsidR="00CC50A7" w:rsidRDefault="00CC50A7" w:rsidP="00CC50A7">
      <w:pPr>
        <w:pStyle w:val="reference"/>
        <w:rPr>
          <w:lang w:eastAsia="ja-JP"/>
        </w:rPr>
      </w:pPr>
      <w:r>
        <w:rPr>
          <w:lang w:eastAsia="ja-JP"/>
        </w:rPr>
        <w:t>Guzelsu N (1978) A piezoelectric model for dry bone tissue. J Biomech 11:257-267</w:t>
      </w:r>
    </w:p>
    <w:p w14:paraId="5470BB80" w14:textId="77777777" w:rsidR="00CC50A7" w:rsidRDefault="00CC50A7" w:rsidP="00CC50A7">
      <w:pPr>
        <w:pStyle w:val="reference"/>
        <w:rPr>
          <w:lang w:eastAsia="ja-JP"/>
        </w:rPr>
      </w:pPr>
      <w:r>
        <w:rPr>
          <w:lang w:eastAsia="ja-JP"/>
        </w:rPr>
        <w:t>Halperin C, Mutchnik S, Agronin A, Molotskii M, Salai M, Rosenman G (2004) Piezoele</w:t>
      </w:r>
      <w:r>
        <w:rPr>
          <w:lang w:eastAsia="ja-JP"/>
        </w:rPr>
        <w:t>c</w:t>
      </w:r>
      <w:r>
        <w:rPr>
          <w:lang w:eastAsia="ja-JP"/>
        </w:rPr>
        <w:t>tric effect in human bones studied in nanometer scale. Nano Lett 4(7):1253-1256</w:t>
      </w:r>
    </w:p>
    <w:p w14:paraId="03D60D12" w14:textId="77777777" w:rsidR="00CC50A7" w:rsidRDefault="00CC50A7" w:rsidP="00CC50A7">
      <w:pPr>
        <w:pStyle w:val="reference"/>
        <w:rPr>
          <w:lang w:eastAsia="ja-JP"/>
        </w:rPr>
      </w:pPr>
      <w:r>
        <w:rPr>
          <w:lang w:eastAsia="ja-JP"/>
        </w:rPr>
        <w:t>Hastings GW, Mahmud FA (1991) The electromechanical properties of fluid-filled bone: A new dimension. J Mater Sci Mater Med 2(2):118-124</w:t>
      </w:r>
    </w:p>
    <w:p w14:paraId="45C030C6" w14:textId="77777777" w:rsidR="00CC50A7" w:rsidRDefault="00CC50A7" w:rsidP="00CC50A7">
      <w:pPr>
        <w:pStyle w:val="reference"/>
        <w:rPr>
          <w:lang w:eastAsia="ja-JP"/>
        </w:rPr>
      </w:pPr>
      <w:r>
        <w:rPr>
          <w:lang w:eastAsia="ja-JP"/>
        </w:rPr>
        <w:t>Hosokawa A (2015) Numerical simulation of piezoelectric effect of bone under ultrasound irradiation. Jpn J Appl Phys 54:07HF06</w:t>
      </w:r>
    </w:p>
    <w:p w14:paraId="791BEF79" w14:textId="77777777" w:rsidR="00CC50A7" w:rsidRDefault="00CC50A7" w:rsidP="00CC50A7">
      <w:pPr>
        <w:pStyle w:val="reference"/>
        <w:rPr>
          <w:lang w:eastAsia="ja-JP"/>
        </w:rPr>
      </w:pPr>
      <w:r>
        <w:rPr>
          <w:lang w:eastAsia="ja-JP"/>
        </w:rPr>
        <w:t>Hosokawa A (2016) Experimental observation of piezoelectric effect in cancellous bone generated by ultrasound irradiation. J Acoust Soc Am 140(5):EL441-EL445</w:t>
      </w:r>
    </w:p>
    <w:p w14:paraId="3FBEE31A" w14:textId="77777777" w:rsidR="00CC50A7" w:rsidRDefault="00CC50A7" w:rsidP="00CC50A7">
      <w:pPr>
        <w:pStyle w:val="reference"/>
        <w:rPr>
          <w:lang w:eastAsia="ja-JP"/>
        </w:rPr>
      </w:pPr>
      <w:r>
        <w:rPr>
          <w:lang w:eastAsia="ja-JP"/>
        </w:rPr>
        <w:t>Hosokawa A (2016) Numerical simulation of piezoelectric effect under ultrasound irradi</w:t>
      </w:r>
      <w:r>
        <w:rPr>
          <w:lang w:eastAsia="ja-JP"/>
        </w:rPr>
        <w:t>a</w:t>
      </w:r>
      <w:r>
        <w:rPr>
          <w:lang w:eastAsia="ja-JP"/>
        </w:rPr>
        <w:t>tion with consideration of conductivity. Jpn J Appl Phys 55:07KF03</w:t>
      </w:r>
    </w:p>
    <w:p w14:paraId="191B36E3" w14:textId="77777777" w:rsidR="00CC50A7" w:rsidRDefault="00CC50A7" w:rsidP="00CC50A7">
      <w:pPr>
        <w:pStyle w:val="reference"/>
        <w:rPr>
          <w:lang w:eastAsia="ja-JP"/>
        </w:rPr>
      </w:pPr>
      <w:r>
        <w:rPr>
          <w:lang w:eastAsia="ja-JP"/>
        </w:rPr>
        <w:t>Hosokawa A (2017) Investigation of piezoelectric anisotropy of bovine cortical bone at an ultrasound frequency by coupling an experiment and a simulation. J Acoust Soc Am 142(2):EL184-EL189</w:t>
      </w:r>
    </w:p>
    <w:p w14:paraId="44155F28" w14:textId="77777777" w:rsidR="00CC50A7" w:rsidRPr="00466914" w:rsidRDefault="00CC50A7" w:rsidP="00CC50A7">
      <w:pPr>
        <w:pStyle w:val="reference"/>
        <w:rPr>
          <w:rFonts w:hint="eastAsia"/>
          <w:lang w:eastAsia="ja-JP"/>
        </w:rPr>
      </w:pPr>
      <w:r>
        <w:rPr>
          <w:lang w:eastAsia="ja-JP"/>
        </w:rPr>
        <w:t>Hosokawa</w:t>
      </w:r>
      <w:r>
        <w:rPr>
          <w:rFonts w:hint="eastAsia"/>
          <w:lang w:eastAsia="ja-JP"/>
        </w:rPr>
        <w:t xml:space="preserve"> A (2018)</w:t>
      </w:r>
      <w:r>
        <w:rPr>
          <w:lang w:eastAsia="ja-JP"/>
        </w:rPr>
        <w:t xml:space="preserve"> Observations of experimental and numerical waveforms of piezoele</w:t>
      </w:r>
      <w:r>
        <w:rPr>
          <w:lang w:eastAsia="ja-JP"/>
        </w:rPr>
        <w:t>c</w:t>
      </w:r>
      <w:r>
        <w:rPr>
          <w:lang w:eastAsia="ja-JP"/>
        </w:rPr>
        <w:t>tric signals generated in bovine cancellous bone by ultrasound waves</w:t>
      </w:r>
      <w:r>
        <w:rPr>
          <w:rFonts w:hint="eastAsia"/>
          <w:lang w:eastAsia="ja-JP"/>
        </w:rPr>
        <w:t>.</w:t>
      </w:r>
      <w:r>
        <w:rPr>
          <w:lang w:eastAsia="ja-JP"/>
        </w:rPr>
        <w:t xml:space="preserve"> Jpn J Appl Phys 57</w:t>
      </w:r>
      <w:r>
        <w:rPr>
          <w:rFonts w:hint="eastAsia"/>
          <w:lang w:eastAsia="ja-JP"/>
        </w:rPr>
        <w:t>:</w:t>
      </w:r>
      <w:r>
        <w:rPr>
          <w:lang w:eastAsia="ja-JP"/>
        </w:rPr>
        <w:t>07LF06</w:t>
      </w:r>
    </w:p>
    <w:p w14:paraId="02F06052" w14:textId="77777777" w:rsidR="00CC50A7" w:rsidRDefault="00CC50A7" w:rsidP="00CC50A7">
      <w:pPr>
        <w:pStyle w:val="reference"/>
        <w:rPr>
          <w:lang w:eastAsia="ja-JP"/>
        </w:rPr>
      </w:pPr>
      <w:r>
        <w:rPr>
          <w:lang w:eastAsia="ja-JP"/>
        </w:rPr>
        <w:t>Hosokawa A</w:t>
      </w:r>
      <w:r>
        <w:rPr>
          <w:rFonts w:hint="eastAsia"/>
          <w:lang w:eastAsia="ja-JP"/>
        </w:rPr>
        <w:t xml:space="preserve"> (2020)</w:t>
      </w:r>
      <w:r>
        <w:rPr>
          <w:lang w:eastAsia="ja-JP"/>
        </w:rPr>
        <w:t xml:space="preserve"> Change of piezoelectric signal in cancellous bone with ultrasound irr</w:t>
      </w:r>
      <w:r>
        <w:rPr>
          <w:lang w:eastAsia="ja-JP"/>
        </w:rPr>
        <w:t>a</w:t>
      </w:r>
      <w:r>
        <w:rPr>
          <w:lang w:eastAsia="ja-JP"/>
        </w:rPr>
        <w:t>diation angle. Jpn J Appl Phys 59:SKKE03</w:t>
      </w:r>
    </w:p>
    <w:p w14:paraId="5AABD4A6" w14:textId="77777777" w:rsidR="00CC50A7" w:rsidRDefault="00CC50A7" w:rsidP="00CC50A7">
      <w:pPr>
        <w:pStyle w:val="reference"/>
        <w:rPr>
          <w:lang w:eastAsia="ja-JP"/>
        </w:rPr>
      </w:pPr>
      <w:r>
        <w:rPr>
          <w:lang w:eastAsia="ja-JP"/>
        </w:rPr>
        <w:t>Ikushima K, Watanuki S, Komiyama S (2006) Detection of acoustically induced electr</w:t>
      </w:r>
      <w:r>
        <w:rPr>
          <w:lang w:eastAsia="ja-JP"/>
        </w:rPr>
        <w:t>o</w:t>
      </w:r>
      <w:r>
        <w:rPr>
          <w:lang w:eastAsia="ja-JP"/>
        </w:rPr>
        <w:t>magnetic radiation. Appl Phys Lett 89(19):194103</w:t>
      </w:r>
    </w:p>
    <w:p w14:paraId="0D09BA41" w14:textId="77777777" w:rsidR="00C06A25" w:rsidRDefault="00C06A25" w:rsidP="00C06A25">
      <w:pPr>
        <w:pStyle w:val="reference"/>
        <w:rPr>
          <w:lang w:eastAsia="ja-JP"/>
        </w:rPr>
      </w:pPr>
      <w:r>
        <w:rPr>
          <w:lang w:eastAsia="ja-JP"/>
        </w:rPr>
        <w:t>Ikushima K, Kumamoto T, Ito K, Anzai Y (2019) Electric polarization of soft biological tissues induced by ultrasound waves. Phys Rev Lett 123(23):238101</w:t>
      </w:r>
    </w:p>
    <w:p w14:paraId="493B00D7" w14:textId="77777777" w:rsidR="00CC50A7" w:rsidRDefault="00CC50A7" w:rsidP="00CC50A7">
      <w:pPr>
        <w:pStyle w:val="reference"/>
        <w:rPr>
          <w:lang w:eastAsia="ja-JP"/>
        </w:rPr>
      </w:pPr>
      <w:r>
        <w:rPr>
          <w:lang w:eastAsia="ja-JP"/>
        </w:rPr>
        <w:t>Johnson MW, Chakkalakal DA, Harper RA, Katz JL (1980) Comparison of the electrom</w:t>
      </w:r>
      <w:r>
        <w:rPr>
          <w:lang w:eastAsia="ja-JP"/>
        </w:rPr>
        <w:t>e</w:t>
      </w:r>
      <w:r>
        <w:rPr>
          <w:lang w:eastAsia="ja-JP"/>
        </w:rPr>
        <w:t>chanical effects in wet and dry bone. J Biomech 13(5):437-442</w:t>
      </w:r>
    </w:p>
    <w:p w14:paraId="779C1EE7" w14:textId="77777777" w:rsidR="00CC50A7" w:rsidRDefault="00CC50A7" w:rsidP="00CC50A7">
      <w:pPr>
        <w:pStyle w:val="reference"/>
        <w:rPr>
          <w:lang w:eastAsia="ja-JP"/>
        </w:rPr>
      </w:pPr>
      <w:r>
        <w:rPr>
          <w:lang w:eastAsia="ja-JP"/>
        </w:rPr>
        <w:lastRenderedPageBreak/>
        <w:t>Jolandan MM, Yu MF (2010) Shear piezoelectricity in bone at the nanoscale. Appl Phys Lett 97:153127</w:t>
      </w:r>
    </w:p>
    <w:p w14:paraId="3B5A8C37" w14:textId="77777777" w:rsidR="00CC50A7" w:rsidRDefault="00CC50A7" w:rsidP="00CC50A7">
      <w:pPr>
        <w:pStyle w:val="reference"/>
        <w:rPr>
          <w:lang w:eastAsia="ja-JP"/>
        </w:rPr>
      </w:pPr>
      <w:r>
        <w:rPr>
          <w:lang w:eastAsia="ja-JP"/>
        </w:rPr>
        <w:t>Lang SB, Tofail SAM, Gandhi AA, Gregor M, Wolf-Brandstetter C, Kost J, Bauer S, Krause M (2011) Pyroelectric, piezoelectric, and photoeffects in hydroxyapatite thin films on silicon. Appl Phys Lett 98:123703</w:t>
      </w:r>
    </w:p>
    <w:p w14:paraId="1BC1DD0B" w14:textId="77777777" w:rsidR="00CC50A7" w:rsidRDefault="00CC50A7" w:rsidP="00CC50A7">
      <w:pPr>
        <w:pStyle w:val="reference"/>
        <w:rPr>
          <w:lang w:eastAsia="ja-JP"/>
        </w:rPr>
      </w:pPr>
      <w:r>
        <w:rPr>
          <w:lang w:eastAsia="ja-JP"/>
        </w:rPr>
        <w:t>Maeda H, Tsuda K, Fukada E (1976) The dependence on temperature and hydration of pi</w:t>
      </w:r>
      <w:r>
        <w:rPr>
          <w:lang w:eastAsia="ja-JP"/>
        </w:rPr>
        <w:t>e</w:t>
      </w:r>
      <w:r>
        <w:rPr>
          <w:lang w:eastAsia="ja-JP"/>
        </w:rPr>
        <w:t>zoelectric, dielectric and elastic constants of bone. Jpn J Appl Phys 15(12):2333-2336</w:t>
      </w:r>
    </w:p>
    <w:p w14:paraId="7749B846" w14:textId="77777777" w:rsidR="00C06A25" w:rsidRDefault="00C06A25" w:rsidP="00C06A25">
      <w:pPr>
        <w:pStyle w:val="reference"/>
        <w:rPr>
          <w:lang w:eastAsia="ja-JP"/>
        </w:rPr>
      </w:pPr>
      <w:r>
        <w:rPr>
          <w:lang w:eastAsia="ja-JP"/>
        </w:rPr>
        <w:t>Maeda H, Fukada E (1982) Effect of water on piezoelectric, dielectric, and elastic prope</w:t>
      </w:r>
      <w:r>
        <w:rPr>
          <w:lang w:eastAsia="ja-JP"/>
        </w:rPr>
        <w:t>r</w:t>
      </w:r>
      <w:r>
        <w:rPr>
          <w:lang w:eastAsia="ja-JP"/>
        </w:rPr>
        <w:t>ties of bone. Biopolymers 21(10):2055-2068</w:t>
      </w:r>
    </w:p>
    <w:p w14:paraId="622F47FE" w14:textId="77777777" w:rsidR="00CC50A7" w:rsidRDefault="00CC50A7" w:rsidP="00CC50A7">
      <w:pPr>
        <w:pStyle w:val="reference"/>
        <w:rPr>
          <w:lang w:eastAsia="ja-JP"/>
        </w:rPr>
      </w:pPr>
      <w:r>
        <w:rPr>
          <w:lang w:eastAsia="ja-JP"/>
        </w:rPr>
        <w:t>Makino T, Nakamura T, Bustamante L, Takayanagi S, Koyama D, Matsukawa M (2020) Piezoelectric and inversely piezoelectric responses of bone tissue plates in the meg</w:t>
      </w:r>
      <w:r>
        <w:rPr>
          <w:lang w:eastAsia="ja-JP"/>
        </w:rPr>
        <w:t>a</w:t>
      </w:r>
      <w:r>
        <w:rPr>
          <w:lang w:eastAsia="ja-JP"/>
        </w:rPr>
        <w:t>hertz range. IEEE Trans Ultrason Ferroelectr Freq Control 67(8):1525-1532</w:t>
      </w:r>
    </w:p>
    <w:p w14:paraId="4AE9D123" w14:textId="77777777" w:rsidR="00C06A25" w:rsidRDefault="00C06A25" w:rsidP="00C06A25">
      <w:pPr>
        <w:pStyle w:val="reference"/>
        <w:rPr>
          <w:lang w:eastAsia="ja-JP"/>
        </w:rPr>
      </w:pPr>
      <w:r>
        <w:rPr>
          <w:lang w:eastAsia="ja-JP"/>
        </w:rPr>
        <w:t>Marino AA, Becker RO, Soderholm SC (1971) Origin of the piezoelectric effect in bone. Calcif Tissue Res 8(1):177-180</w:t>
      </w:r>
    </w:p>
    <w:p w14:paraId="0708FAD8" w14:textId="77777777" w:rsidR="00CC50A7" w:rsidRDefault="00CC50A7" w:rsidP="00CC50A7">
      <w:pPr>
        <w:pStyle w:val="reference"/>
        <w:rPr>
          <w:lang w:eastAsia="ja-JP"/>
        </w:rPr>
      </w:pPr>
      <w:r>
        <w:rPr>
          <w:lang w:eastAsia="ja-JP"/>
        </w:rPr>
        <w:t>Marino AA, Becker RO (1974) Piezoelectricity in bone as a function of age. Calcif Tissue Res 14(1):327-331</w:t>
      </w:r>
    </w:p>
    <w:p w14:paraId="7E8BDCBF" w14:textId="77777777" w:rsidR="00CC50A7" w:rsidRDefault="00CC50A7" w:rsidP="00CC50A7">
      <w:pPr>
        <w:pStyle w:val="reference"/>
        <w:rPr>
          <w:lang w:eastAsia="ja-JP"/>
        </w:rPr>
      </w:pPr>
      <w:r>
        <w:rPr>
          <w:lang w:eastAsia="ja-JP"/>
        </w:rPr>
        <w:t>Marino AA, Becker RO (1975) Piezoelectricity in hydrated frozen bone and tendon. Nature 253:627-628</w:t>
      </w:r>
    </w:p>
    <w:p w14:paraId="56A09900" w14:textId="77777777" w:rsidR="00CC50A7" w:rsidRDefault="00CC50A7" w:rsidP="00CC50A7">
      <w:pPr>
        <w:pStyle w:val="reference"/>
        <w:rPr>
          <w:lang w:eastAsia="ja-JP"/>
        </w:rPr>
      </w:pPr>
      <w:r>
        <w:rPr>
          <w:lang w:eastAsia="ja-JP"/>
        </w:rPr>
        <w:t>Matsukawa S, Makino T, Mori S, Koyama D, Takayanagi S, Mizuno K, Yanagitani T, Matsukawa M (2017) Effect of anisotropy on stress-induced electrical potentials in b</w:t>
      </w:r>
      <w:r>
        <w:rPr>
          <w:lang w:eastAsia="ja-JP"/>
        </w:rPr>
        <w:t>o</w:t>
      </w:r>
      <w:r>
        <w:rPr>
          <w:lang w:eastAsia="ja-JP"/>
        </w:rPr>
        <w:t>vine bone using ultrasound irradiation. Appl Phys Lett 110(14):143701</w:t>
      </w:r>
    </w:p>
    <w:p w14:paraId="6A1A7A87" w14:textId="77777777" w:rsidR="00CC50A7" w:rsidRDefault="00CC50A7" w:rsidP="00CC50A7">
      <w:pPr>
        <w:pStyle w:val="reference"/>
        <w:rPr>
          <w:lang w:eastAsia="ja-JP"/>
        </w:rPr>
      </w:pPr>
      <w:r>
        <w:rPr>
          <w:lang w:eastAsia="ja-JP"/>
        </w:rPr>
        <w:t>McElhaney JH (1967) The charge distribution of the human femur due to load. J Bone Joint Surg 49-A(8):1561-1571</w:t>
      </w:r>
    </w:p>
    <w:p w14:paraId="14DB6B9B" w14:textId="77777777" w:rsidR="00CC50A7" w:rsidRDefault="00CC50A7" w:rsidP="00CC50A7">
      <w:pPr>
        <w:pStyle w:val="reference"/>
        <w:rPr>
          <w:lang w:eastAsia="ja-JP"/>
        </w:rPr>
      </w:pPr>
      <w:r>
        <w:rPr>
          <w:lang w:eastAsia="ja-JP"/>
        </w:rPr>
        <w:t>Mori S, Makino T, Koyama D, Takayanagi S, Yanagitani T, Matsukawa M (2018) Ultr</w:t>
      </w:r>
      <w:r>
        <w:rPr>
          <w:lang w:eastAsia="ja-JP"/>
        </w:rPr>
        <w:t>a</w:t>
      </w:r>
      <w:r>
        <w:rPr>
          <w:lang w:eastAsia="ja-JP"/>
        </w:rPr>
        <w:t>sonically-induced electrical potentials in demineralized bovine cortical bone. AIP Adv 8(4):0450007</w:t>
      </w:r>
    </w:p>
    <w:p w14:paraId="40BBD5A0" w14:textId="77777777" w:rsidR="00CC50A7" w:rsidRDefault="00CC50A7" w:rsidP="00CC50A7">
      <w:pPr>
        <w:pStyle w:val="reference"/>
        <w:rPr>
          <w:lang w:eastAsia="ja-JP"/>
        </w:rPr>
      </w:pPr>
      <w:r>
        <w:rPr>
          <w:lang w:eastAsia="ja-JP"/>
        </w:rPr>
        <w:t>Okino M, Coutelou S, Mizuno K, Yanagitani T, Matsukawa M (2013) Electrical potentials in bone induced by ultrasound irradiation in the megahertz range. Appl Phys Lett 103(10):103701</w:t>
      </w:r>
    </w:p>
    <w:p w14:paraId="00FF3D6F" w14:textId="77777777" w:rsidR="00CC50A7" w:rsidRDefault="00CC50A7" w:rsidP="00CC50A7">
      <w:pPr>
        <w:pStyle w:val="reference"/>
        <w:rPr>
          <w:lang w:eastAsia="ja-JP"/>
        </w:rPr>
      </w:pPr>
      <w:r>
        <w:rPr>
          <w:lang w:eastAsia="ja-JP"/>
        </w:rPr>
        <w:t>Otter M, Shoenung J, Williams W (1985) Evidence for different sources of stress-generated potentials in wet and dry bone. J Orthop Res 3(3):321-324</w:t>
      </w:r>
    </w:p>
    <w:p w14:paraId="5AE48ACA" w14:textId="77777777" w:rsidR="00234BD1" w:rsidRDefault="00234BD1" w:rsidP="00CC50A7">
      <w:pPr>
        <w:pStyle w:val="reference"/>
        <w:rPr>
          <w:rFonts w:hint="eastAsia"/>
          <w:lang w:eastAsia="ja-JP"/>
        </w:rPr>
      </w:pPr>
      <w:r w:rsidRPr="005E0329">
        <w:rPr>
          <w:highlight w:val="yellow"/>
          <w:lang w:eastAsia="ja-JP"/>
        </w:rPr>
        <w:t xml:space="preserve">Padilla F, Puts R, Vico L, Raum K. </w:t>
      </w:r>
      <w:r w:rsidRPr="005E0329">
        <w:rPr>
          <w:rFonts w:hint="eastAsia"/>
          <w:highlight w:val="yellow"/>
          <w:lang w:eastAsia="ja-JP"/>
        </w:rPr>
        <w:t xml:space="preserve">(2014) </w:t>
      </w:r>
      <w:r w:rsidRPr="005E0329">
        <w:rPr>
          <w:highlight w:val="yellow"/>
          <w:lang w:eastAsia="ja-JP"/>
        </w:rPr>
        <w:t xml:space="preserve">Stimulation of bone repair with ultrasound: </w:t>
      </w:r>
      <w:r w:rsidRPr="005E0329">
        <w:rPr>
          <w:rFonts w:hint="eastAsia"/>
          <w:highlight w:val="yellow"/>
          <w:lang w:eastAsia="ja-JP"/>
        </w:rPr>
        <w:t>A</w:t>
      </w:r>
      <w:r w:rsidRPr="005E0329">
        <w:rPr>
          <w:highlight w:val="yellow"/>
          <w:lang w:eastAsia="ja-JP"/>
        </w:rPr>
        <w:t xml:space="preserve"> review of the possible mechanic effects. Ultrasonics</w:t>
      </w:r>
      <w:r w:rsidRPr="005E0329">
        <w:rPr>
          <w:rFonts w:hint="eastAsia"/>
          <w:highlight w:val="yellow"/>
          <w:lang w:eastAsia="ja-JP"/>
        </w:rPr>
        <w:t xml:space="preserve"> </w:t>
      </w:r>
      <w:r w:rsidRPr="005E0329">
        <w:rPr>
          <w:highlight w:val="yellow"/>
          <w:lang w:eastAsia="ja-JP"/>
        </w:rPr>
        <w:t>54(5):1125-45</w:t>
      </w:r>
    </w:p>
    <w:p w14:paraId="0CAD3B75" w14:textId="77777777" w:rsidR="00CC50A7" w:rsidRDefault="00CC50A7" w:rsidP="00CC50A7">
      <w:pPr>
        <w:pStyle w:val="reference"/>
        <w:rPr>
          <w:lang w:eastAsia="ja-JP"/>
        </w:rPr>
      </w:pPr>
      <w:r>
        <w:rPr>
          <w:lang w:eastAsia="ja-JP"/>
        </w:rPr>
        <w:t>Shamos MH, Lavine LS, Shamos MI (1963) Piezoelectric effect in bone. Nature 5:81</w:t>
      </w:r>
    </w:p>
    <w:p w14:paraId="6CCEAECC" w14:textId="77777777" w:rsidR="00C06A25" w:rsidRDefault="00C06A25" w:rsidP="00C06A25">
      <w:pPr>
        <w:pStyle w:val="reference"/>
        <w:rPr>
          <w:lang w:eastAsia="ja-JP"/>
        </w:rPr>
      </w:pPr>
      <w:r>
        <w:rPr>
          <w:lang w:eastAsia="ja-JP"/>
        </w:rPr>
        <w:t>Shamos MH, Lavine LS (1967) Piezoelectricity as a fundamental property of biological ti</w:t>
      </w:r>
      <w:r>
        <w:rPr>
          <w:lang w:eastAsia="ja-JP"/>
        </w:rPr>
        <w:t>s</w:t>
      </w:r>
      <w:r>
        <w:rPr>
          <w:lang w:eastAsia="ja-JP"/>
        </w:rPr>
        <w:t>sues. Nature 213:267-269</w:t>
      </w:r>
    </w:p>
    <w:p w14:paraId="5014CA42" w14:textId="77777777" w:rsidR="00CC50A7" w:rsidRDefault="00CC50A7" w:rsidP="00CC50A7">
      <w:pPr>
        <w:pStyle w:val="reference"/>
        <w:rPr>
          <w:lang w:eastAsia="ja-JP"/>
        </w:rPr>
      </w:pPr>
      <w:r>
        <w:rPr>
          <w:lang w:eastAsia="ja-JP"/>
        </w:rPr>
        <w:t>Starkebaum W, Pollack SR, Korostoff E (1979) Midroelectrode studies of stress-generated potentials in four-point bending of bone. J Biomed Mat Res 13(5):729-751</w:t>
      </w:r>
    </w:p>
    <w:p w14:paraId="48A03372" w14:textId="77777777" w:rsidR="00CC50A7" w:rsidRDefault="00CC50A7" w:rsidP="00CC50A7">
      <w:pPr>
        <w:pStyle w:val="reference"/>
        <w:rPr>
          <w:lang w:eastAsia="ja-JP"/>
        </w:rPr>
      </w:pPr>
      <w:r>
        <w:rPr>
          <w:lang w:eastAsia="ja-JP"/>
        </w:rPr>
        <w:t>Tofail SAM, Haverty D, Cox F, Erhart J, Hána P, Ryzhenko V (2009) Direct and ultrasonic measurements of macroscopic piezoelectricity in sintered hydroxyapatite. J Appl Phys 105(6):064103</w:t>
      </w:r>
    </w:p>
    <w:p w14:paraId="44E284B7" w14:textId="77777777" w:rsidR="00CC50A7" w:rsidRDefault="00CC50A7" w:rsidP="00CC50A7">
      <w:pPr>
        <w:pStyle w:val="reference"/>
        <w:rPr>
          <w:lang w:eastAsia="ja-JP"/>
        </w:rPr>
      </w:pPr>
      <w:r>
        <w:rPr>
          <w:lang w:eastAsia="ja-JP"/>
        </w:rPr>
        <w:t>Tsuneda H, Matsukawa S, Takayanagi S, Mizuno K, Yanagitani T, Matsukawa M (2015) Effects of microstructure and water on the electrical potentials in bone induced by ultr</w:t>
      </w:r>
      <w:r>
        <w:rPr>
          <w:lang w:eastAsia="ja-JP"/>
        </w:rPr>
        <w:t>a</w:t>
      </w:r>
      <w:r>
        <w:rPr>
          <w:lang w:eastAsia="ja-JP"/>
        </w:rPr>
        <w:t>sound irradiation. Appl Phys Lett 106(7):073704</w:t>
      </w:r>
    </w:p>
    <w:p w14:paraId="410A3453" w14:textId="77777777" w:rsidR="00CC50A7" w:rsidRDefault="00CC50A7" w:rsidP="00CC50A7">
      <w:pPr>
        <w:pStyle w:val="reference"/>
        <w:rPr>
          <w:lang w:eastAsia="ja-JP"/>
        </w:rPr>
      </w:pPr>
      <w:r>
        <w:rPr>
          <w:lang w:eastAsia="ja-JP"/>
        </w:rPr>
        <w:t>Xavier CAM, Duarte LR (1983) Ultrasonic stimulation of bone callus: Clinical applic</w:t>
      </w:r>
      <w:r>
        <w:rPr>
          <w:lang w:eastAsia="ja-JP"/>
        </w:rPr>
        <w:t>a</w:t>
      </w:r>
      <w:r>
        <w:rPr>
          <w:lang w:eastAsia="ja-JP"/>
        </w:rPr>
        <w:t>tions. Rev Brasileira Orthp 18(3):73-80</w:t>
      </w:r>
    </w:p>
    <w:p w14:paraId="3F8637CF" w14:textId="77777777" w:rsidR="00C06A25" w:rsidRDefault="00C06A25" w:rsidP="00C06A25">
      <w:pPr>
        <w:pStyle w:val="reference"/>
        <w:rPr>
          <w:rFonts w:hint="eastAsia"/>
          <w:lang w:eastAsia="ja-JP"/>
        </w:rPr>
      </w:pPr>
      <w:r>
        <w:rPr>
          <w:lang w:eastAsia="ja-JP"/>
        </w:rPr>
        <w:t>Yasuda I, Noguchi K, Sata T (1955) Dynamic callus and electric callus. J Bone Joint Surg 37-A:1292-1293</w:t>
      </w:r>
    </w:p>
    <w:p w14:paraId="1B17CA02" w14:textId="77777777" w:rsidR="00CC50A7" w:rsidRDefault="00CC50A7" w:rsidP="00CC50A7">
      <w:pPr>
        <w:pStyle w:val="reference"/>
        <w:rPr>
          <w:lang w:eastAsia="ja-JP"/>
        </w:rPr>
      </w:pPr>
      <w:r>
        <w:rPr>
          <w:lang w:eastAsia="ja-JP"/>
        </w:rPr>
        <w:t>Yasuda I (1974) Mechanical and electrical callus. Ann NY Acad Sci 238(1):457-465</w:t>
      </w:r>
    </w:p>
    <w:p w14:paraId="7AAD5EFA" w14:textId="77777777" w:rsidR="00511289" w:rsidRPr="00511289" w:rsidRDefault="00511289" w:rsidP="00511289">
      <w:pPr>
        <w:pStyle w:val="2"/>
        <w:rPr>
          <w:rFonts w:ascii="Times New Roman" w:hAnsi="Times New Roman" w:hint="eastAsia"/>
          <w:i/>
          <w:sz w:val="24"/>
          <w:szCs w:val="24"/>
          <w:lang w:eastAsia="ja-JP"/>
        </w:rPr>
      </w:pPr>
      <w:r w:rsidRPr="00511289">
        <w:rPr>
          <w:rFonts w:ascii="Times New Roman" w:hAnsi="Times New Roman"/>
          <w:i/>
          <w:sz w:val="24"/>
          <w:szCs w:val="24"/>
          <w:lang w:eastAsia="ja-JP"/>
        </w:rPr>
        <w:lastRenderedPageBreak/>
        <w:t>15.4 Opto-acoustic evaluation of bone</w:t>
      </w:r>
    </w:p>
    <w:p w14:paraId="68219C1F" w14:textId="77777777" w:rsidR="00511289" w:rsidRDefault="00511289" w:rsidP="00A41D58">
      <w:pPr>
        <w:pStyle w:val="2"/>
        <w:rPr>
          <w:rFonts w:ascii="Times New Roman" w:hAnsi="Times New Roman"/>
          <w:b w:val="0"/>
          <w:lang w:eastAsia="ja-JP"/>
        </w:rPr>
      </w:pPr>
      <w:r w:rsidRPr="00511289">
        <w:rPr>
          <w:rFonts w:ascii="Times New Roman" w:hAnsi="Times New Roman"/>
          <w:sz w:val="24"/>
          <w:szCs w:val="24"/>
          <w:lang w:eastAsia="ja-JP"/>
        </w:rPr>
        <w:tab/>
      </w:r>
      <w:r w:rsidRPr="00511289">
        <w:rPr>
          <w:rFonts w:ascii="Times New Roman" w:hAnsi="Times New Roman"/>
          <w:b w:val="0"/>
          <w:lang w:eastAsia="ja-JP"/>
        </w:rPr>
        <w:t>The interaction between light (electromagnetic wave) and ultrasound (phonon) can also give us information of material properties, such as elasticity and refractive index. Using non-contact systems, most of opto-acoustic techniques enable measurements more easily than the conventional ultrasonic pulse techniques, which need gels or water as the contacting medium. The maneuverability of beam focusing and targeting of light can also achieve high-resolution microscopic imaging of materials. However, compared to the progress of studies on soft tissues, the application of optical-acoustical technique to bone evaluation is not yet widely spread, because of its complicated and opaque characteristics. This part of the section is a small introduction to the studies on two characteristic opto-acoustical techniques, photoacoustic spectroscopy and Brillouin scattering spectroscopy, which have been applied to bone studies in the recent decades. It might be quite unusual to summarize these two techniques in one category of the opto-acoustical evaluation, because the principles (and even measurement systems) are totally different except for the use of laser beams. The former technique includes energy conversion from light to ultrasound. In most cases, the generated ultrasonic waves are then measured using an ultrasonic receiver. On the contrary, the latter does not involve any ultrasonic techniques and only measures very weak inelastic scattered light between photon and phonon in a medium, using an interferometer [49] or a virtually imaged phased array [50-51]. However, both spectroscopy techniques have some common background. They have long histories of more than 100 years and their actual application to biological materials has accelerated after the rapid development of laser techniques.</w:t>
      </w:r>
    </w:p>
    <w:p w14:paraId="6C6F427A" w14:textId="77777777" w:rsidR="00511289" w:rsidRDefault="00511289" w:rsidP="00511289">
      <w:pPr>
        <w:rPr>
          <w:lang w:eastAsia="ja-JP"/>
        </w:rPr>
      </w:pPr>
    </w:p>
    <w:p w14:paraId="03562DC6" w14:textId="77777777" w:rsidR="00511289" w:rsidRPr="00511289" w:rsidRDefault="00511289" w:rsidP="00511289">
      <w:pPr>
        <w:pStyle w:val="2"/>
        <w:rPr>
          <w:rFonts w:ascii="Times New Roman" w:hAnsi="Times New Roman"/>
        </w:rPr>
      </w:pPr>
      <w:r>
        <w:rPr>
          <w:rFonts w:ascii="Times New Roman" w:hAnsi="Times New Roman"/>
        </w:rPr>
        <w:t>15.4</w:t>
      </w:r>
      <w:r w:rsidRPr="00511289">
        <w:rPr>
          <w:rFonts w:ascii="Times New Roman" w:hAnsi="Times New Roman"/>
        </w:rPr>
        <w:t>.1 Photoacoustic evaluation of bone</w:t>
      </w:r>
    </w:p>
    <w:p w14:paraId="1C26A454" w14:textId="77777777" w:rsidR="00511289" w:rsidRDefault="00511289" w:rsidP="00511289">
      <w:pPr>
        <w:rPr>
          <w:rFonts w:hint="eastAsia"/>
          <w:lang w:eastAsia="ja-JP"/>
        </w:rPr>
      </w:pPr>
    </w:p>
    <w:p w14:paraId="117AE21E" w14:textId="77777777" w:rsidR="00511289" w:rsidRDefault="00511289" w:rsidP="00511289">
      <w:pPr>
        <w:rPr>
          <w:lang w:eastAsia="ja-JP"/>
        </w:rPr>
      </w:pPr>
      <w:r>
        <w:rPr>
          <w:lang w:eastAsia="ja-JP"/>
        </w:rPr>
        <w:tab/>
        <w:t xml:space="preserve">The photoacoustic (PA) effect was first reported by Bell in 1880. He observed that audible sound was produced by irradiating the chopped sunlight to an optically absorbing material [52]. The PA effect refers to the generation of acoustic (ultrasonic) waves due to the absorption of electromagnetic (EM) energy in a medium mainly by using modulated or pulsed light (photons). There are a lot of reviews on conventional PA techniques which have been applied in various scientific areas, such as physics, chemistry and engineering [53-54]. PA studies renewed most specially after the developments of intense light sources such as lasers and lamps, and highly sensitive detection techniques [55]. In PA spectroscopy, a substance is scanned by an optical excitation beam in different wavelengths, and then, an absorption spectrum is obtained that corresponds to its characteristic ultrasonic (acoustic) response. In PA generation, modulation of excitation source is necessary. It is generally achieved by the pulsed modulation or continuous wave </w:t>
      </w:r>
      <w:r>
        <w:rPr>
          <w:lang w:eastAsia="ja-JP"/>
        </w:rPr>
        <w:lastRenderedPageBreak/>
        <w:t>modulation of the intensity or wavelength. Thella et al. confirmed in their simulation study [56] and pointed out that PA techniques might be applied to the non-invasive diagnosis for both cortical and cancellous bones.</w:t>
      </w:r>
    </w:p>
    <w:p w14:paraId="324143D5" w14:textId="77777777" w:rsidR="00511289" w:rsidRDefault="00511289" w:rsidP="00511289">
      <w:pPr>
        <w:rPr>
          <w:lang w:eastAsia="ja-JP"/>
        </w:rPr>
      </w:pPr>
      <w:r>
        <w:rPr>
          <w:lang w:eastAsia="ja-JP"/>
        </w:rPr>
        <w:t xml:space="preserve">One initial study on a biological material was the PA spectroscopy conducted by Rosencwaig in the Bell Telephone Laboratory, who reported the photoacoustic spectra of whole blood, red blood cells and extracted hemoglobin [57, 58]. The PA spectroscopy technique has been mostly applied to soft tissues in the medical field [59], however, it is very interesting to find applications to bone studies in the first decade of 21st century. Lomei Meja et al have evaluated fracture bone callus at different stages of bone consolidation using photoacoustic microscopy in the range of 350 to 850 nm [60]. They used twenty Wistar male rats with a 3 to 5 mm incision in medial cranium, in the tibia distal third. Every 6 days, they measured the optical absorption spectra of the fractured bone with blood and bone callus, and obtained the characteristic absorption of hemoglobin. In addition to the hemoglobin, small absorption by p-Nitrophenylphosphetase was also reported in the range of 402-412 nm which decreased as the bone callus was growing. This phenomenon was also confirmed in a fractured bone when the bone consolidation was accelerated by laser radiation healing [61]. The mainstream of PA studies on soft tissues gradually shifted to PA imaging, which used short laser or RF pulse for the excitation of ultrasonic waves in the MHz range [62]. Essentially, they are electromagnetic (EM) energy in the optical (from visible to near-IR) and rf regions, which can provide high contrast and adequate penetration depth in soft tissues. Due to the absorption of a short EM pulse, the thermoelastic expansion in the tissue causes transient pressure distribution which acts as the initial source of the ultrasonic waves. The generated ultrasonic waves reach the surface of the tissue with various time delays, which are measured by the ultrasound receivers around the tissue. The observed signals at the receivers were then used to determine the initial source distribution that maps properties of the EM energy absorption. If the sample is a simple layered medium, the detected PA signal reflects the light energy deposition profile as a function of the depth. Then, the PA signal in the time domain gives us depth-dependent light absorption information of the sample, such as the depth structure and properties. However, if the tissue has more complicated structures, a more complex imaging method such as PA tomography (PAT) is preferred. Then, the tissues which are optically inhomogeneous, but ultrasonically homogeneous, are adequate. It means that the anisotropic and heterogeneous bone tissues are difficult samples for PAT. However, in case of the applications of PAT and optoacoustic brain microscopy applications to the brain tumor, interrogation of soft tissue behind a bone (optical discontinuity) becomes important [63, 64]. The major challenge </w:t>
      </w:r>
      <w:r w:rsidR="00EA059B">
        <w:rPr>
          <w:lang w:eastAsia="ja-JP"/>
        </w:rPr>
        <w:t>of</w:t>
      </w:r>
      <w:r>
        <w:rPr>
          <w:lang w:eastAsia="ja-JP"/>
        </w:rPr>
        <w:t xml:space="preserve"> PAT </w:t>
      </w:r>
      <w:r w:rsidR="00EA059B">
        <w:rPr>
          <w:lang w:eastAsia="ja-JP"/>
        </w:rPr>
        <w:t>to</w:t>
      </w:r>
      <w:r>
        <w:rPr>
          <w:lang w:eastAsia="ja-JP"/>
        </w:rPr>
        <w:t xml:space="preserve"> the human brain is the phase distortion due to the skull. Correcting the distortion is believed to be a tractable problem [65].</w:t>
      </w:r>
    </w:p>
    <w:p w14:paraId="0CD41F4B" w14:textId="77777777" w:rsidR="00511289" w:rsidRDefault="00511289" w:rsidP="00511289">
      <w:pPr>
        <w:rPr>
          <w:lang w:eastAsia="ja-JP"/>
        </w:rPr>
      </w:pPr>
      <w:r>
        <w:rPr>
          <w:lang w:eastAsia="ja-JP"/>
        </w:rPr>
        <w:t xml:space="preserve">The early photoacoustic imaging of hard tissue (tooth) was attempted [66], using near-infrared nanosecond repetitive laser pulses. Their target is the diagnosis and visualization of the early stage human oral diseases such as gingivitis and tooth decay. By the comparison of the B-scan images obtained from healthy and </w:t>
      </w:r>
      <w:r>
        <w:rPr>
          <w:lang w:eastAsia="ja-JP"/>
        </w:rPr>
        <w:lastRenderedPageBreak/>
        <w:t>diseased teeth, they showed comparatively high amplitude signals from stains and diseased parts were observed. The data were also analyzed as a 3D image of the distribution of dental caries</w:t>
      </w:r>
      <w:r w:rsidR="00786F57">
        <w:rPr>
          <w:lang w:eastAsia="ja-JP"/>
        </w:rPr>
        <w:t xml:space="preserve"> (Fig.15.11)</w:t>
      </w:r>
      <w:r>
        <w:rPr>
          <w:lang w:eastAsia="ja-JP"/>
        </w:rPr>
        <w:t>. Sampathkumur et al. constructed for photoacoustic imaging and detection of early-stage dental caries using a frequency doubled Nd:YAG pulsed laser and a CW laser with path-stabilized Michelson interferome</w:t>
      </w:r>
      <w:r w:rsidR="00A729F2">
        <w:rPr>
          <w:noProof/>
        </w:rPr>
        <mc:AlternateContent>
          <mc:Choice Requires="wpg">
            <w:drawing>
              <wp:anchor distT="0" distB="0" distL="114300" distR="114300" simplePos="0" relativeHeight="251646464" behindDoc="1" locked="0" layoutInCell="1" allowOverlap="1" wp14:anchorId="3B3FAC25" wp14:editId="14BBCDE1">
                <wp:simplePos x="0" y="0"/>
                <wp:positionH relativeFrom="column">
                  <wp:posOffset>-358775</wp:posOffset>
                </wp:positionH>
                <wp:positionV relativeFrom="paragraph">
                  <wp:posOffset>977265</wp:posOffset>
                </wp:positionV>
                <wp:extent cx="4667250" cy="2944495"/>
                <wp:effectExtent l="0" t="0" r="0" b="0"/>
                <wp:wrapNone/>
                <wp:docPr id="27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944495"/>
                          <a:chOff x="2335" y="5192"/>
                          <a:chExt cx="7350" cy="4637"/>
                        </a:xfrm>
                      </wpg:grpSpPr>
                      <pic:pic xmlns:pic="http://schemas.openxmlformats.org/drawingml/2006/picture">
                        <pic:nvPicPr>
                          <pic:cNvPr id="280" name="図 32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2335" y="5192"/>
                            <a:ext cx="7350" cy="4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Rectangle 3"/>
                        <wps:cNvSpPr>
                          <a:spLocks/>
                        </wps:cNvSpPr>
                        <wps:spPr bwMode="auto">
                          <a:xfrm>
                            <a:off x="2610" y="8940"/>
                            <a:ext cx="6840" cy="630"/>
                          </a:xfrm>
                          <a:prstGeom prst="rect">
                            <a:avLst/>
                          </a:prstGeom>
                          <a:solidFill>
                            <a:srgbClr val="FFFFFF"/>
                          </a:solidFill>
                          <a:ln w="9525">
                            <a:solidFill>
                              <a:srgbClr val="FFFFFF"/>
                            </a:solidFill>
                            <a:miter lim="800000"/>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E1DB0" id="Group 4" o:spid="_x0000_s1026" style="position:absolute;left:0;text-align:left;margin-left:-28.25pt;margin-top:76.95pt;width:367.5pt;height:231.85pt;z-index:-251670016" coordorigin="2335,5192" coordsize="7350,4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">
                <v:shape id="図 320" o:spid="_x0000_s1027" type="#_x0000_t75" style="position:absolute;left:2335;top:5192;width:7350;height:4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">
                  <v:imagedata r:id="rId44" o:title=""/>
                  <v:path arrowok="t"/>
                  <o:lock v:ext="edit" aspectratio="f"/>
                </v:shape>
                <v:rect id="Rectangle 3" o:spid="_x0000_s1028" style="position:absolute;left:2610;top:8940;width:6840;height: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" strokecolor="white">
                  <v:path arrowok="t"/>
                  <v:textbox inset="5.85pt,.7pt,5.85pt,.7pt"/>
                </v:rect>
              </v:group>
            </w:pict>
          </mc:Fallback>
        </mc:AlternateContent>
      </w:r>
      <w:r>
        <w:rPr>
          <w:lang w:eastAsia="ja-JP"/>
        </w:rPr>
        <w:t>ter</w:t>
      </w:r>
      <w:r w:rsidR="00786F57">
        <w:rPr>
          <w:lang w:eastAsia="ja-JP"/>
        </w:rPr>
        <w:t xml:space="preserve"> [67]</w:t>
      </w:r>
      <w:r>
        <w:rPr>
          <w:lang w:eastAsia="ja-JP"/>
        </w:rPr>
        <w:t>. However, it was still difficult to achieve PA imaging of bones with complicated structure.</w:t>
      </w:r>
    </w:p>
    <w:p w14:paraId="40C13CB7" w14:textId="77777777" w:rsidR="00511289" w:rsidRDefault="00511289" w:rsidP="00511289">
      <w:pPr>
        <w:rPr>
          <w:lang w:eastAsia="ja-JP"/>
        </w:rPr>
      </w:pPr>
    </w:p>
    <w:p w14:paraId="5043025C" w14:textId="77777777" w:rsidR="00511289" w:rsidRDefault="00511289" w:rsidP="00511289">
      <w:pPr>
        <w:rPr>
          <w:lang w:eastAsia="ja-JP"/>
        </w:rPr>
      </w:pPr>
    </w:p>
    <w:p w14:paraId="35BE6102" w14:textId="77777777" w:rsidR="00511289" w:rsidRDefault="00511289" w:rsidP="00511289">
      <w:pPr>
        <w:rPr>
          <w:lang w:eastAsia="ja-JP"/>
        </w:rPr>
      </w:pPr>
    </w:p>
    <w:p w14:paraId="639C5E8B" w14:textId="77777777" w:rsidR="00511289" w:rsidRDefault="00511289" w:rsidP="00511289">
      <w:pPr>
        <w:rPr>
          <w:lang w:eastAsia="ja-JP"/>
        </w:rPr>
      </w:pPr>
    </w:p>
    <w:p w14:paraId="00E3EC04" w14:textId="77777777" w:rsidR="00511289" w:rsidRDefault="00511289" w:rsidP="00511289">
      <w:pPr>
        <w:rPr>
          <w:lang w:eastAsia="ja-JP"/>
        </w:rPr>
      </w:pPr>
    </w:p>
    <w:p w14:paraId="42E2100C" w14:textId="77777777" w:rsidR="00511289" w:rsidRDefault="00511289" w:rsidP="00511289">
      <w:pPr>
        <w:rPr>
          <w:lang w:eastAsia="ja-JP"/>
        </w:rPr>
      </w:pPr>
    </w:p>
    <w:p w14:paraId="758E77D8" w14:textId="77777777" w:rsidR="00511289" w:rsidRDefault="00511289" w:rsidP="00511289">
      <w:pPr>
        <w:rPr>
          <w:lang w:eastAsia="ja-JP"/>
        </w:rPr>
      </w:pPr>
    </w:p>
    <w:p w14:paraId="75989CD1" w14:textId="77777777" w:rsidR="00511289" w:rsidRDefault="00511289" w:rsidP="00511289">
      <w:pPr>
        <w:rPr>
          <w:lang w:eastAsia="ja-JP"/>
        </w:rPr>
      </w:pPr>
    </w:p>
    <w:p w14:paraId="7AC4E7CC" w14:textId="77777777" w:rsidR="00511289" w:rsidRDefault="00511289" w:rsidP="00511289">
      <w:pPr>
        <w:rPr>
          <w:lang w:eastAsia="ja-JP"/>
        </w:rPr>
      </w:pPr>
    </w:p>
    <w:p w14:paraId="6EFD7046" w14:textId="77777777" w:rsidR="00511289" w:rsidRDefault="00511289" w:rsidP="00511289">
      <w:pPr>
        <w:rPr>
          <w:lang w:eastAsia="ja-JP"/>
        </w:rPr>
      </w:pPr>
    </w:p>
    <w:p w14:paraId="0BC90E51" w14:textId="77777777" w:rsidR="00511289" w:rsidRDefault="00511289" w:rsidP="00511289">
      <w:pPr>
        <w:rPr>
          <w:lang w:eastAsia="ja-JP"/>
        </w:rPr>
      </w:pPr>
    </w:p>
    <w:p w14:paraId="3B36E7A8" w14:textId="77777777" w:rsidR="00511289" w:rsidRDefault="00511289" w:rsidP="00511289">
      <w:pPr>
        <w:rPr>
          <w:lang w:eastAsia="ja-JP"/>
        </w:rPr>
      </w:pPr>
    </w:p>
    <w:p w14:paraId="4461F4A5" w14:textId="77777777" w:rsidR="00511289" w:rsidRDefault="00511289" w:rsidP="00511289">
      <w:pPr>
        <w:rPr>
          <w:lang w:eastAsia="ja-JP"/>
        </w:rPr>
      </w:pPr>
    </w:p>
    <w:p w14:paraId="7CF324E5" w14:textId="77777777" w:rsidR="00511289" w:rsidRDefault="00511289" w:rsidP="00511289">
      <w:pPr>
        <w:rPr>
          <w:lang w:eastAsia="ja-JP"/>
        </w:rPr>
      </w:pPr>
    </w:p>
    <w:p w14:paraId="16DB65EC" w14:textId="77777777" w:rsidR="00511289" w:rsidRDefault="00511289" w:rsidP="00511289">
      <w:pPr>
        <w:ind w:firstLine="0"/>
        <w:rPr>
          <w:rFonts w:hint="eastAsia"/>
          <w:lang w:eastAsia="ja-JP"/>
        </w:rPr>
      </w:pPr>
    </w:p>
    <w:p w14:paraId="79E1C49B" w14:textId="77777777" w:rsidR="00511289" w:rsidRPr="006E0566" w:rsidRDefault="00511289" w:rsidP="00511289">
      <w:pPr>
        <w:spacing w:line="240" w:lineRule="exact"/>
        <w:rPr>
          <w:rFonts w:ascii="Times New Roman" w:hAnsi="Times New Roman"/>
          <w:color w:val="FF0000"/>
          <w:sz w:val="18"/>
          <w:szCs w:val="18"/>
        </w:rPr>
      </w:pPr>
      <w:r w:rsidRPr="00786F57">
        <w:rPr>
          <w:rFonts w:ascii="Times New Roman" w:hAnsi="Times New Roman"/>
          <w:b/>
          <w:sz w:val="18"/>
          <w:szCs w:val="18"/>
        </w:rPr>
        <w:t>Fig.1</w:t>
      </w:r>
      <w:r w:rsidR="00786F57" w:rsidRPr="00786F57">
        <w:rPr>
          <w:rFonts w:ascii="Times New Roman" w:hAnsi="Times New Roman"/>
          <w:b/>
          <w:sz w:val="18"/>
          <w:szCs w:val="18"/>
        </w:rPr>
        <w:t>5.11</w:t>
      </w:r>
      <w:r>
        <w:rPr>
          <w:rFonts w:ascii="Times New Roman" w:hAnsi="Times New Roman"/>
          <w:sz w:val="18"/>
          <w:szCs w:val="18"/>
        </w:rPr>
        <w:t xml:space="preserve"> (a)B-scan image of the chicken breast with embedded nylon hairs. (b) Photography of a healthy tooth. (c) C-scan image after recording max. values from 0 to 6 </w:t>
      </w:r>
      <w:r>
        <w:rPr>
          <w:rFonts w:ascii="Symbol" w:hAnsi="Symbol"/>
          <w:sz w:val="18"/>
          <w:szCs w:val="18"/>
        </w:rPr>
        <w:t></w:t>
      </w:r>
      <w:r>
        <w:rPr>
          <w:rFonts w:ascii="Times New Roman" w:hAnsi="Times New Roman"/>
          <w:sz w:val="18"/>
          <w:szCs w:val="18"/>
        </w:rPr>
        <w:t xml:space="preserve">s. (d) Photography of a diseased tooth. (e) C-scan image recording max. values from 0.4 to 2.4 </w:t>
      </w:r>
      <w:r>
        <w:rPr>
          <w:rFonts w:ascii="Symbol" w:hAnsi="Symbol"/>
          <w:sz w:val="18"/>
          <w:szCs w:val="18"/>
        </w:rPr>
        <w:t></w:t>
      </w:r>
      <w:r>
        <w:rPr>
          <w:rFonts w:ascii="Times New Roman" w:hAnsi="Times New Roman"/>
          <w:sz w:val="18"/>
          <w:szCs w:val="18"/>
        </w:rPr>
        <w:t xml:space="preserve">s. (f) C-scan image recording max. values from 2.4 to 4.4 </w:t>
      </w:r>
      <w:r>
        <w:rPr>
          <w:rFonts w:ascii="Symbol" w:hAnsi="Symbol"/>
          <w:sz w:val="18"/>
          <w:szCs w:val="18"/>
        </w:rPr>
        <w:t></w:t>
      </w:r>
      <w:r>
        <w:rPr>
          <w:rFonts w:ascii="Times New Roman" w:hAnsi="Times New Roman"/>
          <w:sz w:val="18"/>
          <w:szCs w:val="18"/>
        </w:rPr>
        <w:t xml:space="preserve">s. </w:t>
      </w:r>
      <w:r w:rsidRPr="006E0566">
        <w:rPr>
          <w:rFonts w:ascii="Times New Roman" w:hAnsi="Times New Roman"/>
          <w:color w:val="FF0000"/>
          <w:sz w:val="18"/>
          <w:szCs w:val="18"/>
        </w:rPr>
        <w:t>(waiting the permission from Ref. [6</w:t>
      </w:r>
      <w:r>
        <w:rPr>
          <w:rFonts w:ascii="Times New Roman" w:hAnsi="Times New Roman"/>
          <w:color w:val="FF0000"/>
          <w:sz w:val="18"/>
          <w:szCs w:val="18"/>
        </w:rPr>
        <w:t>6</w:t>
      </w:r>
      <w:r w:rsidRPr="006E0566">
        <w:rPr>
          <w:rFonts w:ascii="Times New Roman" w:hAnsi="Times New Roman"/>
          <w:color w:val="FF0000"/>
          <w:sz w:val="18"/>
          <w:szCs w:val="18"/>
        </w:rPr>
        <w:t>] copyright (201</w:t>
      </w:r>
      <w:r>
        <w:rPr>
          <w:rFonts w:ascii="Times New Roman" w:hAnsi="Times New Roman"/>
          <w:color w:val="FF0000"/>
          <w:sz w:val="18"/>
          <w:szCs w:val="18"/>
        </w:rPr>
        <w:t>0</w:t>
      </w:r>
      <w:r w:rsidRPr="006E0566">
        <w:rPr>
          <w:rFonts w:ascii="Times New Roman" w:hAnsi="Times New Roman"/>
          <w:color w:val="FF0000"/>
          <w:sz w:val="18"/>
          <w:szCs w:val="18"/>
        </w:rPr>
        <w:t xml:space="preserve">), </w:t>
      </w:r>
      <w:r>
        <w:rPr>
          <w:rFonts w:ascii="Times New Roman" w:hAnsi="Times New Roman"/>
          <w:color w:val="FF0000"/>
          <w:sz w:val="18"/>
          <w:szCs w:val="18"/>
        </w:rPr>
        <w:t>IOP</w:t>
      </w:r>
      <w:r w:rsidRPr="006E0566">
        <w:rPr>
          <w:rFonts w:ascii="Times New Roman" w:hAnsi="Times New Roman"/>
          <w:color w:val="FF0000"/>
          <w:sz w:val="18"/>
          <w:szCs w:val="18"/>
        </w:rPr>
        <w:t>)</w:t>
      </w:r>
    </w:p>
    <w:p w14:paraId="65405F26" w14:textId="77777777" w:rsidR="00EA059B" w:rsidRDefault="00A729F2" w:rsidP="00511289">
      <w:pPr>
        <w:pStyle w:val="Contenudecadre"/>
        <w:spacing w:line="240" w:lineRule="exact"/>
      </w:pPr>
      <w:r>
        <w:rPr>
          <w:noProof/>
        </w:rPr>
        <w:drawing>
          <wp:anchor distT="0" distB="0" distL="114300" distR="114300" simplePos="0" relativeHeight="251647488" behindDoc="0" locked="0" layoutInCell="1" allowOverlap="1" wp14:anchorId="03D5DA54" wp14:editId="3E2574B9">
            <wp:simplePos x="0" y="0"/>
            <wp:positionH relativeFrom="column">
              <wp:posOffset>503555</wp:posOffset>
            </wp:positionH>
            <wp:positionV relativeFrom="paragraph">
              <wp:posOffset>108585</wp:posOffset>
            </wp:positionV>
            <wp:extent cx="3276600" cy="1457325"/>
            <wp:effectExtent l="0" t="0" r="0" b="0"/>
            <wp:wrapNone/>
            <wp:docPr id="278" name="図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34"/>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60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F23EC" w14:textId="77777777" w:rsidR="00511289" w:rsidRDefault="00511289" w:rsidP="00511289">
      <w:pPr>
        <w:pStyle w:val="Contenudecadre"/>
        <w:spacing w:line="240" w:lineRule="exact"/>
      </w:pPr>
    </w:p>
    <w:p w14:paraId="1B61FCE3" w14:textId="77777777" w:rsidR="00511289" w:rsidRDefault="00511289" w:rsidP="00511289">
      <w:pPr>
        <w:pStyle w:val="Contenudecadre"/>
        <w:spacing w:line="240" w:lineRule="exact"/>
      </w:pPr>
    </w:p>
    <w:p w14:paraId="192F5687" w14:textId="77777777" w:rsidR="00511289" w:rsidRDefault="00511289" w:rsidP="00511289">
      <w:pPr>
        <w:pStyle w:val="Contenudecadre"/>
        <w:spacing w:line="240" w:lineRule="exact"/>
      </w:pPr>
    </w:p>
    <w:p w14:paraId="48172626" w14:textId="77777777" w:rsidR="00511289" w:rsidRDefault="00511289" w:rsidP="00511289">
      <w:pPr>
        <w:pStyle w:val="Contenudecadre"/>
        <w:spacing w:line="240" w:lineRule="exact"/>
      </w:pPr>
    </w:p>
    <w:p w14:paraId="3B1F66FB" w14:textId="77777777" w:rsidR="00511289" w:rsidRDefault="00511289" w:rsidP="00511289">
      <w:pPr>
        <w:pStyle w:val="Contenudecadre"/>
        <w:spacing w:line="240" w:lineRule="exact"/>
      </w:pPr>
    </w:p>
    <w:p w14:paraId="3EBE8998" w14:textId="77777777" w:rsidR="00511289" w:rsidRDefault="00511289" w:rsidP="00511289">
      <w:pPr>
        <w:pStyle w:val="Contenudecadre"/>
        <w:spacing w:line="240" w:lineRule="exact"/>
      </w:pPr>
    </w:p>
    <w:p w14:paraId="2EB160F7" w14:textId="77777777" w:rsidR="00511289" w:rsidRDefault="00511289" w:rsidP="00511289">
      <w:pPr>
        <w:pStyle w:val="Contenudecadre"/>
        <w:spacing w:line="240" w:lineRule="exact"/>
      </w:pPr>
    </w:p>
    <w:p w14:paraId="65E1A7EA" w14:textId="77777777" w:rsidR="00511289" w:rsidRDefault="00511289" w:rsidP="00511289">
      <w:pPr>
        <w:pStyle w:val="Contenudecadre"/>
        <w:spacing w:line="240" w:lineRule="exact"/>
      </w:pPr>
    </w:p>
    <w:p w14:paraId="1CF3A117" w14:textId="77777777" w:rsidR="00511289" w:rsidRDefault="00511289" w:rsidP="00511289">
      <w:pPr>
        <w:pStyle w:val="Contenudecadre"/>
        <w:spacing w:line="240" w:lineRule="exact"/>
      </w:pPr>
    </w:p>
    <w:p w14:paraId="4977A41B" w14:textId="77777777" w:rsidR="00511289" w:rsidRDefault="00511289" w:rsidP="00511289">
      <w:pPr>
        <w:pStyle w:val="Contenudecadre"/>
        <w:spacing w:line="240" w:lineRule="exact"/>
      </w:pPr>
    </w:p>
    <w:p w14:paraId="0DDF74DB" w14:textId="77777777" w:rsidR="00511289" w:rsidRDefault="00511289" w:rsidP="00511289">
      <w:pPr>
        <w:spacing w:line="300" w:lineRule="exact"/>
      </w:pPr>
      <w:r w:rsidRPr="00786F57">
        <w:rPr>
          <w:rFonts w:ascii="Times New Roman" w:hAnsi="Times New Roman"/>
          <w:b/>
          <w:sz w:val="18"/>
          <w:szCs w:val="18"/>
        </w:rPr>
        <w:t xml:space="preserve">Fig. </w:t>
      </w:r>
      <w:r w:rsidR="00786F57" w:rsidRPr="00786F57">
        <w:rPr>
          <w:rFonts w:ascii="Times New Roman" w:hAnsi="Times New Roman"/>
          <w:b/>
          <w:sz w:val="18"/>
          <w:szCs w:val="18"/>
        </w:rPr>
        <w:t>15.12</w:t>
      </w:r>
      <w:r>
        <w:rPr>
          <w:rFonts w:ascii="Times New Roman" w:hAnsi="Times New Roman"/>
          <w:sz w:val="18"/>
          <w:szCs w:val="18"/>
        </w:rPr>
        <w:t xml:space="preserve"> (a) Block diagram of combined (“coregistration”) photoacoustic (PA) and ultrasound (US) exper</w:t>
      </w:r>
      <w:del w:id="4" w:author="Auteur inconnu" w:date="2021-01-01T22:45:00Z">
        <w:r>
          <w:rPr>
            <w:rFonts w:ascii="Times New Roman" w:hAnsi="Times New Roman"/>
            <w:sz w:val="18"/>
            <w:szCs w:val="18"/>
          </w:rPr>
          <w:delText>-</w:delText>
        </w:r>
      </w:del>
      <w:r>
        <w:rPr>
          <w:rFonts w:ascii="Times New Roman" w:hAnsi="Times New Roman"/>
          <w:sz w:val="18"/>
          <w:szCs w:val="18"/>
        </w:rPr>
        <w:t>imental set-up. (b) (Reprinted with permission from Ref. [68] copyright (2012), SPIE)</w:t>
      </w:r>
    </w:p>
    <w:p w14:paraId="5092AF41" w14:textId="77777777" w:rsidR="00511289" w:rsidRDefault="00511289" w:rsidP="00511289">
      <w:pPr>
        <w:pStyle w:val="Contenudecadre"/>
        <w:spacing w:line="240" w:lineRule="exact"/>
      </w:pPr>
    </w:p>
    <w:p w14:paraId="265A2536" w14:textId="77777777" w:rsidR="00511289" w:rsidRDefault="00511289" w:rsidP="00511289">
      <w:pPr>
        <w:pStyle w:val="Contenudecadre"/>
        <w:spacing w:line="240" w:lineRule="exact"/>
        <w:rPr>
          <w:rFonts w:ascii="Times New Roman" w:hAnsi="Times New Roman" w:cs="Times New Roman"/>
          <w:color w:val="000000"/>
          <w:sz w:val="20"/>
          <w:szCs w:val="20"/>
        </w:rPr>
      </w:pPr>
      <w:r w:rsidRPr="00511289">
        <w:rPr>
          <w:rFonts w:ascii="Times New Roman" w:hAnsi="Times New Roman" w:cs="Times New Roman"/>
          <w:color w:val="000000"/>
          <w:sz w:val="20"/>
          <w:szCs w:val="20"/>
        </w:rPr>
        <w:t xml:space="preserve">One interesting study is the combined PA and US techniques performed by </w:t>
      </w:r>
      <w:r w:rsidRPr="00511289">
        <w:rPr>
          <w:rFonts w:ascii="Times New Roman" w:hAnsi="Times New Roman" w:cs="Times New Roman"/>
          <w:color w:val="000000"/>
          <w:sz w:val="20"/>
          <w:szCs w:val="20"/>
        </w:rPr>
        <w:lastRenderedPageBreak/>
        <w:t xml:space="preserve">Lashkari et al [68-69]. The experimental setup is shown in Fig. </w:t>
      </w:r>
      <w:r w:rsidR="00786F57">
        <w:rPr>
          <w:rFonts w:ascii="Times New Roman" w:hAnsi="Times New Roman" w:cs="Times New Roman"/>
          <w:color w:val="000000"/>
          <w:sz w:val="20"/>
          <w:szCs w:val="20"/>
        </w:rPr>
        <w:t>15.12</w:t>
      </w:r>
      <w:r w:rsidRPr="00511289">
        <w:rPr>
          <w:rFonts w:ascii="Times New Roman" w:hAnsi="Times New Roman" w:cs="Times New Roman"/>
          <w:color w:val="000000"/>
          <w:sz w:val="20"/>
          <w:szCs w:val="20"/>
        </w:rPr>
        <w:t xml:space="preserve">, which enables separate PA and US tests on bone samples. In the PA experiments the optical excitation was generated by a CW 800-nm laser source, which achieved maximum penetration depth in bone tissue in the near-IR region. The laser intensity was controlled by the linear frequency modulation chirps whose bandwidth was adjusted according to the ultrasonic transducer. Here, the PA signal detection system was used to align the focal points of both ultrasonic transducers on the same spot. Their purpose was to investigate the applicability of </w:t>
      </w:r>
      <w:r w:rsidR="00EA059B">
        <w:rPr>
          <w:rFonts w:ascii="Times New Roman" w:hAnsi="Times New Roman" w:cs="Times New Roman"/>
          <w:color w:val="000000"/>
          <w:sz w:val="20"/>
          <w:szCs w:val="20"/>
        </w:rPr>
        <w:t>PA</w:t>
      </w:r>
      <w:r w:rsidRPr="00511289">
        <w:rPr>
          <w:rFonts w:ascii="Times New Roman" w:hAnsi="Times New Roman" w:cs="Times New Roman"/>
          <w:color w:val="000000"/>
          <w:sz w:val="20"/>
          <w:szCs w:val="20"/>
        </w:rPr>
        <w:t xml:space="preserve"> to both cortical and cancellous bones, in addition to the evaluation of bone mineral concentration. As a result, the photoacoustic and ultrasonic cross-correlation signals were both observed. This was possible with PA signals in vitro from below a thin layer of cortical bone as well as a few millimeters of trabecular bone. Relatively higher optical scattering and acoustic attenuation in bone limited the PA penetration in deep hard tissue. Measurements on a trabecular human bone show that coherent backscattering can affect PA signals in a manner similar to US. </w:t>
      </w:r>
    </w:p>
    <w:p w14:paraId="6B523EDD" w14:textId="77777777" w:rsidR="00511289" w:rsidRDefault="00A729F2" w:rsidP="00511289">
      <w:pPr>
        <w:pStyle w:val="Contenudecadre"/>
        <w:spacing w:line="240" w:lineRule="exact"/>
        <w:rPr>
          <w:rFonts w:ascii="Times New Roman" w:hAnsi="Times New Roman" w:cs="Times New Roman"/>
          <w:color w:val="000000"/>
          <w:sz w:val="20"/>
          <w:szCs w:val="20"/>
        </w:rPr>
      </w:pPr>
      <w:r>
        <w:rPr>
          <w:noProof/>
        </w:rPr>
        <w:drawing>
          <wp:anchor distT="0" distB="0" distL="0" distR="0" simplePos="0" relativeHeight="251648512" behindDoc="0" locked="0" layoutInCell="1" allowOverlap="1" wp14:anchorId="3DFBBD7E" wp14:editId="7DA14DE8">
            <wp:simplePos x="0" y="0"/>
            <wp:positionH relativeFrom="margin">
              <wp:posOffset>-85725</wp:posOffset>
            </wp:positionH>
            <wp:positionV relativeFrom="paragraph">
              <wp:posOffset>80645</wp:posOffset>
            </wp:positionV>
            <wp:extent cx="4324350" cy="3232150"/>
            <wp:effectExtent l="0" t="0" r="0" b="0"/>
            <wp:wrapNone/>
            <wp:docPr id="277" name="図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4350" cy="323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2919B"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DD8C1C0" w14:textId="77777777" w:rsidR="00511289" w:rsidRDefault="00511289" w:rsidP="00511289">
      <w:pPr>
        <w:pStyle w:val="Contenudecadre"/>
        <w:spacing w:line="240" w:lineRule="exact"/>
        <w:rPr>
          <w:rFonts w:ascii="Times New Roman" w:hAnsi="Times New Roman" w:cs="Times New Roman"/>
          <w:color w:val="000000"/>
          <w:sz w:val="20"/>
          <w:szCs w:val="20"/>
        </w:rPr>
      </w:pPr>
    </w:p>
    <w:p w14:paraId="4F8D9F71"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72A90D7"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70332F8"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0C703AD"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DE4C470" w14:textId="77777777" w:rsidR="00511289" w:rsidRDefault="00511289" w:rsidP="00511289">
      <w:pPr>
        <w:pStyle w:val="Contenudecadre"/>
        <w:spacing w:line="240" w:lineRule="exact"/>
        <w:rPr>
          <w:rFonts w:ascii="Times New Roman" w:hAnsi="Times New Roman" w:cs="Times New Roman"/>
          <w:color w:val="000000"/>
          <w:sz w:val="20"/>
          <w:szCs w:val="20"/>
        </w:rPr>
      </w:pPr>
    </w:p>
    <w:p w14:paraId="1C50C632" w14:textId="77777777" w:rsidR="00511289" w:rsidRDefault="00511289" w:rsidP="00511289">
      <w:pPr>
        <w:pStyle w:val="Contenudecadre"/>
        <w:spacing w:line="240" w:lineRule="exact"/>
        <w:rPr>
          <w:rFonts w:ascii="Times New Roman" w:hAnsi="Times New Roman" w:cs="Times New Roman"/>
          <w:color w:val="000000"/>
          <w:sz w:val="20"/>
          <w:szCs w:val="20"/>
        </w:rPr>
      </w:pPr>
    </w:p>
    <w:p w14:paraId="61D026E8"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9717BB6" w14:textId="77777777" w:rsidR="00511289" w:rsidRDefault="00511289" w:rsidP="00511289">
      <w:pPr>
        <w:pStyle w:val="Contenudecadre"/>
        <w:spacing w:line="240" w:lineRule="exact"/>
        <w:rPr>
          <w:rFonts w:ascii="Times New Roman" w:hAnsi="Times New Roman" w:cs="Times New Roman"/>
          <w:color w:val="000000"/>
          <w:sz w:val="20"/>
          <w:szCs w:val="20"/>
        </w:rPr>
      </w:pPr>
    </w:p>
    <w:p w14:paraId="61A39808" w14:textId="77777777" w:rsidR="00511289" w:rsidRDefault="00511289" w:rsidP="00511289">
      <w:pPr>
        <w:pStyle w:val="Contenudecadre"/>
        <w:spacing w:line="240" w:lineRule="exact"/>
        <w:rPr>
          <w:rFonts w:ascii="Times New Roman" w:hAnsi="Times New Roman" w:cs="Times New Roman"/>
          <w:color w:val="000000"/>
          <w:sz w:val="20"/>
          <w:szCs w:val="20"/>
        </w:rPr>
      </w:pPr>
    </w:p>
    <w:p w14:paraId="5C0C5D78" w14:textId="77777777" w:rsidR="00511289" w:rsidRDefault="00511289" w:rsidP="00511289">
      <w:pPr>
        <w:pStyle w:val="Contenudecadre"/>
        <w:spacing w:line="240" w:lineRule="exact"/>
        <w:rPr>
          <w:rFonts w:ascii="Times New Roman" w:hAnsi="Times New Roman" w:cs="Times New Roman"/>
          <w:color w:val="000000"/>
          <w:sz w:val="20"/>
          <w:szCs w:val="20"/>
        </w:rPr>
      </w:pPr>
    </w:p>
    <w:p w14:paraId="616ABA61" w14:textId="77777777" w:rsidR="00511289" w:rsidRDefault="00511289" w:rsidP="00511289">
      <w:pPr>
        <w:pStyle w:val="Contenudecadre"/>
        <w:spacing w:line="240" w:lineRule="exact"/>
        <w:rPr>
          <w:rFonts w:ascii="Times New Roman" w:hAnsi="Times New Roman" w:cs="Times New Roman"/>
          <w:color w:val="000000"/>
          <w:sz w:val="20"/>
          <w:szCs w:val="20"/>
        </w:rPr>
      </w:pPr>
    </w:p>
    <w:p w14:paraId="567D09C2" w14:textId="77777777" w:rsidR="00511289" w:rsidRDefault="00511289" w:rsidP="00511289">
      <w:pPr>
        <w:pStyle w:val="Contenudecadre"/>
        <w:spacing w:line="240" w:lineRule="exact"/>
        <w:rPr>
          <w:rFonts w:ascii="Times New Roman" w:hAnsi="Times New Roman" w:cs="Times New Roman"/>
          <w:color w:val="000000"/>
          <w:sz w:val="20"/>
          <w:szCs w:val="20"/>
        </w:rPr>
      </w:pPr>
    </w:p>
    <w:p w14:paraId="15EC2E3F"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0B6E767"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3D81CF5" w14:textId="77777777" w:rsidR="00511289" w:rsidRDefault="00511289" w:rsidP="00511289">
      <w:pPr>
        <w:pStyle w:val="Contenudecadre"/>
        <w:spacing w:line="240" w:lineRule="exact"/>
        <w:rPr>
          <w:rFonts w:ascii="Times New Roman" w:hAnsi="Times New Roman" w:cs="Times New Roman"/>
          <w:color w:val="000000"/>
          <w:sz w:val="20"/>
          <w:szCs w:val="20"/>
        </w:rPr>
      </w:pPr>
    </w:p>
    <w:p w14:paraId="34DBA1DF" w14:textId="77777777" w:rsidR="00511289" w:rsidRDefault="00511289" w:rsidP="00511289">
      <w:pPr>
        <w:pStyle w:val="Contenudecadre"/>
        <w:spacing w:line="240" w:lineRule="exact"/>
        <w:rPr>
          <w:rFonts w:ascii="Times New Roman" w:hAnsi="Times New Roman" w:cs="Times New Roman"/>
          <w:color w:val="000000"/>
          <w:sz w:val="20"/>
          <w:szCs w:val="20"/>
        </w:rPr>
      </w:pPr>
    </w:p>
    <w:p w14:paraId="68DDAAB2" w14:textId="77777777" w:rsidR="00511289" w:rsidRDefault="00511289" w:rsidP="00511289">
      <w:pPr>
        <w:pStyle w:val="Contenudecadre"/>
        <w:spacing w:line="240" w:lineRule="exact"/>
        <w:rPr>
          <w:rFonts w:ascii="Times New Roman" w:hAnsi="Times New Roman" w:cs="Times New Roman"/>
          <w:color w:val="000000"/>
          <w:sz w:val="20"/>
          <w:szCs w:val="20"/>
        </w:rPr>
      </w:pPr>
    </w:p>
    <w:p w14:paraId="1AEA61D5"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CB7E2D3"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5858634" w14:textId="77777777" w:rsidR="00511289" w:rsidRDefault="00511289" w:rsidP="00511289">
      <w:pPr>
        <w:spacing w:line="300" w:lineRule="exact"/>
        <w:rPr>
          <w:rFonts w:ascii="Times New Roman" w:hAnsi="Times New Roman"/>
          <w:sz w:val="18"/>
          <w:szCs w:val="18"/>
        </w:rPr>
      </w:pPr>
      <w:r w:rsidRPr="0088567B">
        <w:rPr>
          <w:rFonts w:ascii="Times New Roman" w:hAnsi="Times New Roman"/>
          <w:b/>
          <w:sz w:val="18"/>
          <w:szCs w:val="18"/>
        </w:rPr>
        <w:t xml:space="preserve">Fig. </w:t>
      </w:r>
      <w:r w:rsidR="00786F57" w:rsidRPr="0088567B">
        <w:rPr>
          <w:rFonts w:ascii="Times New Roman" w:hAnsi="Times New Roman"/>
          <w:b/>
          <w:sz w:val="18"/>
          <w:szCs w:val="18"/>
        </w:rPr>
        <w:t>15.13</w:t>
      </w:r>
      <w:r>
        <w:rPr>
          <w:rFonts w:ascii="Times New Roman" w:hAnsi="Times New Roman"/>
          <w:sz w:val="18"/>
          <w:szCs w:val="18"/>
        </w:rPr>
        <w:t xml:space="preserve"> (a) A goat rib sample with measurement region, points 1 to 7, shown between arrows. Three μCT slice images of the goat bone in three orientations: (b) before and (c) after 40-h demineralization with EDTA solution. The ensemble averaged over the 7 points (d) PA and (e) US envelope cross-correlation signals before and after 40-h demineralization.</w:t>
      </w:r>
      <w:r>
        <w:t xml:space="preserve"> </w:t>
      </w:r>
      <w:r>
        <w:rPr>
          <w:rFonts w:ascii="Times New Roman" w:hAnsi="Times New Roman"/>
          <w:sz w:val="18"/>
          <w:szCs w:val="18"/>
        </w:rPr>
        <w:t>(</w:t>
      </w:r>
      <w:r w:rsidRPr="007146A6">
        <w:rPr>
          <w:rFonts w:ascii="Times New Roman" w:hAnsi="Times New Roman"/>
          <w:sz w:val="18"/>
          <w:szCs w:val="18"/>
        </w:rPr>
        <w:t>Reprinted with permission from Ref. [</w:t>
      </w:r>
      <w:r>
        <w:rPr>
          <w:rFonts w:ascii="Times New Roman" w:hAnsi="Times New Roman"/>
          <w:sz w:val="18"/>
          <w:szCs w:val="18"/>
        </w:rPr>
        <w:t>69</w:t>
      </w:r>
      <w:r w:rsidRPr="007146A6">
        <w:rPr>
          <w:rFonts w:ascii="Times New Roman" w:hAnsi="Times New Roman"/>
          <w:sz w:val="18"/>
          <w:szCs w:val="18"/>
        </w:rPr>
        <w:t>] copyright (</w:t>
      </w:r>
      <w:r>
        <w:rPr>
          <w:rFonts w:ascii="Times New Roman" w:hAnsi="Times New Roman"/>
          <w:sz w:val="18"/>
          <w:szCs w:val="18"/>
        </w:rPr>
        <w:t>2014</w:t>
      </w:r>
      <w:r w:rsidRPr="007146A6">
        <w:rPr>
          <w:rFonts w:ascii="Times New Roman" w:hAnsi="Times New Roman"/>
          <w:sz w:val="18"/>
          <w:szCs w:val="18"/>
        </w:rPr>
        <w:t xml:space="preserve">), </w:t>
      </w:r>
      <w:r>
        <w:rPr>
          <w:rFonts w:ascii="Times New Roman" w:hAnsi="Times New Roman"/>
          <w:sz w:val="18"/>
          <w:szCs w:val="18"/>
        </w:rPr>
        <w:t>SPIE).</w:t>
      </w:r>
    </w:p>
    <w:p w14:paraId="0E7A52A8" w14:textId="77777777" w:rsidR="00EA059B" w:rsidRDefault="00EA059B" w:rsidP="00511289">
      <w:pPr>
        <w:spacing w:line="300" w:lineRule="exact"/>
      </w:pPr>
    </w:p>
    <w:p w14:paraId="05C1C1BD" w14:textId="77777777" w:rsidR="00511289" w:rsidRDefault="00A729F2" w:rsidP="00511289">
      <w:pPr>
        <w:pStyle w:val="Contenudecadre"/>
        <w:spacing w:line="240" w:lineRule="exact"/>
        <w:rPr>
          <w:rFonts w:ascii="Times New Roman" w:hAnsi="Times New Roman" w:cs="Times New Roman"/>
          <w:color w:val="000000"/>
          <w:sz w:val="20"/>
          <w:szCs w:val="20"/>
        </w:rPr>
      </w:pPr>
      <w:r>
        <w:rPr>
          <w:noProof/>
        </w:rPr>
        <w:drawing>
          <wp:anchor distT="0" distB="0" distL="0" distR="0" simplePos="0" relativeHeight="251649536" behindDoc="0" locked="0" layoutInCell="1" allowOverlap="1" wp14:anchorId="3036B3E5" wp14:editId="3DA02059">
            <wp:simplePos x="0" y="0"/>
            <wp:positionH relativeFrom="column">
              <wp:posOffset>76200</wp:posOffset>
            </wp:positionH>
            <wp:positionV relativeFrom="paragraph">
              <wp:posOffset>69215</wp:posOffset>
            </wp:positionV>
            <wp:extent cx="4032250" cy="1795145"/>
            <wp:effectExtent l="0" t="0" r="0" b="0"/>
            <wp:wrapNone/>
            <wp:docPr id="276" name="図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321"/>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2250" cy="1795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226CE"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007A10D" w14:textId="77777777" w:rsidR="00511289" w:rsidRDefault="00511289" w:rsidP="00511289">
      <w:pPr>
        <w:pStyle w:val="Contenudecadre"/>
        <w:spacing w:line="240" w:lineRule="exact"/>
        <w:rPr>
          <w:rFonts w:ascii="Times New Roman" w:hAnsi="Times New Roman" w:cs="Times New Roman"/>
          <w:color w:val="000000"/>
          <w:sz w:val="20"/>
          <w:szCs w:val="20"/>
        </w:rPr>
      </w:pPr>
    </w:p>
    <w:p w14:paraId="5FBA3F12"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7127D18" w14:textId="77777777" w:rsidR="00511289" w:rsidRDefault="00511289" w:rsidP="00511289">
      <w:pPr>
        <w:pStyle w:val="Contenudecadre"/>
        <w:spacing w:line="240" w:lineRule="exact"/>
        <w:rPr>
          <w:rFonts w:ascii="Times New Roman" w:hAnsi="Times New Roman" w:cs="Times New Roman"/>
          <w:color w:val="000000"/>
          <w:sz w:val="20"/>
          <w:szCs w:val="20"/>
        </w:rPr>
      </w:pPr>
    </w:p>
    <w:p w14:paraId="6B55B63E" w14:textId="77777777" w:rsidR="00511289" w:rsidRDefault="00511289" w:rsidP="00511289">
      <w:pPr>
        <w:pStyle w:val="Contenudecadre"/>
        <w:spacing w:line="240" w:lineRule="exact"/>
        <w:rPr>
          <w:rFonts w:ascii="Times New Roman" w:hAnsi="Times New Roman" w:cs="Times New Roman"/>
          <w:color w:val="000000"/>
          <w:sz w:val="20"/>
          <w:szCs w:val="20"/>
        </w:rPr>
      </w:pPr>
    </w:p>
    <w:p w14:paraId="523D4F06" w14:textId="77777777" w:rsidR="00511289" w:rsidRDefault="00511289" w:rsidP="00511289">
      <w:pPr>
        <w:pStyle w:val="Contenudecadre"/>
        <w:spacing w:line="240" w:lineRule="exact"/>
        <w:rPr>
          <w:rFonts w:ascii="Times New Roman" w:hAnsi="Times New Roman" w:cs="Times New Roman"/>
          <w:color w:val="000000"/>
          <w:sz w:val="20"/>
          <w:szCs w:val="20"/>
        </w:rPr>
      </w:pPr>
    </w:p>
    <w:p w14:paraId="150D859B" w14:textId="77777777" w:rsidR="00511289" w:rsidRDefault="00511289" w:rsidP="00511289">
      <w:pPr>
        <w:pStyle w:val="Contenudecadre"/>
        <w:spacing w:line="240" w:lineRule="exact"/>
        <w:rPr>
          <w:rFonts w:ascii="Times New Roman" w:hAnsi="Times New Roman" w:cs="Times New Roman"/>
          <w:color w:val="000000"/>
          <w:sz w:val="20"/>
          <w:szCs w:val="20"/>
        </w:rPr>
      </w:pPr>
    </w:p>
    <w:p w14:paraId="42CB386A"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94021B0" w14:textId="77777777" w:rsidR="00511289" w:rsidRDefault="00511289" w:rsidP="00511289">
      <w:pPr>
        <w:pStyle w:val="Contenudecadre"/>
        <w:spacing w:line="240" w:lineRule="exact"/>
        <w:rPr>
          <w:rFonts w:ascii="Times New Roman" w:hAnsi="Times New Roman" w:cs="Times New Roman"/>
          <w:color w:val="000000"/>
          <w:sz w:val="20"/>
          <w:szCs w:val="20"/>
        </w:rPr>
      </w:pPr>
    </w:p>
    <w:p w14:paraId="7C5914FB" w14:textId="77777777" w:rsidR="00511289" w:rsidRDefault="00511289" w:rsidP="00511289">
      <w:pPr>
        <w:pStyle w:val="Contenudecadre"/>
        <w:spacing w:line="240" w:lineRule="exact"/>
        <w:rPr>
          <w:rFonts w:ascii="Times New Roman" w:hAnsi="Times New Roman" w:cs="Times New Roman"/>
          <w:color w:val="000000"/>
          <w:sz w:val="20"/>
          <w:szCs w:val="20"/>
        </w:rPr>
      </w:pPr>
    </w:p>
    <w:p w14:paraId="0086DC4C" w14:textId="77777777" w:rsidR="00511289" w:rsidRDefault="00511289" w:rsidP="00511289">
      <w:pPr>
        <w:pStyle w:val="Contenudecadre"/>
        <w:spacing w:line="240" w:lineRule="exact"/>
        <w:rPr>
          <w:rFonts w:ascii="Times New Roman" w:hAnsi="Times New Roman" w:cs="Times New Roman"/>
          <w:color w:val="000000"/>
          <w:sz w:val="20"/>
          <w:szCs w:val="20"/>
        </w:rPr>
      </w:pPr>
    </w:p>
    <w:p w14:paraId="50BDED81" w14:textId="77777777" w:rsidR="00511289" w:rsidRPr="00511289" w:rsidRDefault="0088567B" w:rsidP="00511289">
      <w:pPr>
        <w:jc w:val="left"/>
      </w:pPr>
      <w:r w:rsidRPr="0088567B">
        <w:rPr>
          <w:rFonts w:ascii="Times New Roman" w:hAnsi="Times New Roman"/>
          <w:b/>
          <w:sz w:val="18"/>
          <w:szCs w:val="18"/>
        </w:rPr>
        <w:t>Fig.15.14</w:t>
      </w:r>
      <w:r w:rsidR="00511289" w:rsidRPr="0088567B">
        <w:rPr>
          <w:rFonts w:ascii="Times New Roman" w:hAnsi="Times New Roman"/>
          <w:b/>
          <w:sz w:val="18"/>
          <w:szCs w:val="18"/>
        </w:rPr>
        <w:t xml:space="preserve"> </w:t>
      </w:r>
      <w:r w:rsidR="00511289">
        <w:rPr>
          <w:rFonts w:ascii="Times New Roman" w:hAnsi="Times New Roman"/>
          <w:sz w:val="18"/>
          <w:szCs w:val="18"/>
        </w:rPr>
        <w:t>The integrated (a) PA and (b) US-backscattered signals of cortical and combined cortical and</w:t>
      </w:r>
      <w:r w:rsidR="00511289">
        <w:rPr>
          <w:rFonts w:hint="eastAsia"/>
          <w:lang w:eastAsia="ja-JP"/>
        </w:rPr>
        <w:t xml:space="preserve"> </w:t>
      </w:r>
      <w:r w:rsidR="00511289">
        <w:rPr>
          <w:rFonts w:ascii="Times New Roman" w:hAnsi="Times New Roman"/>
          <w:sz w:val="18"/>
          <w:szCs w:val="18"/>
        </w:rPr>
        <w:t xml:space="preserve">trabecular bone versus BMD of volume of interest as obtained from </w:t>
      </w:r>
      <w:r w:rsidR="00511289">
        <w:rPr>
          <w:rFonts w:ascii="Times New Roman" w:eastAsia="AdvOTdd3b7348.I+03" w:hAnsi="Times New Roman"/>
          <w:sz w:val="18"/>
          <w:szCs w:val="18"/>
        </w:rPr>
        <w:t>μ</w:t>
      </w:r>
      <w:r w:rsidR="00511289">
        <w:rPr>
          <w:rFonts w:ascii="Times New Roman" w:hAnsi="Times New Roman"/>
          <w:sz w:val="18"/>
          <w:szCs w:val="18"/>
        </w:rPr>
        <w:t>CT analysis. (</w:t>
      </w:r>
      <w:r w:rsidR="00511289" w:rsidRPr="007146A6">
        <w:rPr>
          <w:rFonts w:ascii="Times New Roman" w:hAnsi="Times New Roman"/>
          <w:sz w:val="18"/>
          <w:szCs w:val="18"/>
        </w:rPr>
        <w:t>Reprinted with permission from Ref. [</w:t>
      </w:r>
      <w:r w:rsidR="00511289">
        <w:rPr>
          <w:rFonts w:ascii="Times New Roman" w:hAnsi="Times New Roman"/>
          <w:sz w:val="18"/>
          <w:szCs w:val="18"/>
        </w:rPr>
        <w:t>69</w:t>
      </w:r>
      <w:r w:rsidR="00511289" w:rsidRPr="007146A6">
        <w:rPr>
          <w:rFonts w:ascii="Times New Roman" w:hAnsi="Times New Roman"/>
          <w:sz w:val="18"/>
          <w:szCs w:val="18"/>
        </w:rPr>
        <w:t>] copyright (</w:t>
      </w:r>
      <w:r w:rsidR="00511289">
        <w:rPr>
          <w:rFonts w:ascii="Times New Roman" w:hAnsi="Times New Roman"/>
          <w:sz w:val="18"/>
          <w:szCs w:val="18"/>
        </w:rPr>
        <w:t>2014</w:t>
      </w:r>
      <w:r w:rsidR="00511289" w:rsidRPr="007146A6">
        <w:rPr>
          <w:rFonts w:ascii="Times New Roman" w:hAnsi="Times New Roman"/>
          <w:sz w:val="18"/>
          <w:szCs w:val="18"/>
        </w:rPr>
        <w:t xml:space="preserve">), </w:t>
      </w:r>
      <w:r w:rsidR="00511289">
        <w:rPr>
          <w:rFonts w:ascii="Times New Roman" w:hAnsi="Times New Roman"/>
          <w:sz w:val="18"/>
          <w:szCs w:val="18"/>
        </w:rPr>
        <w:t>SPIE).</w:t>
      </w:r>
    </w:p>
    <w:p w14:paraId="214D59EA" w14:textId="77777777" w:rsidR="00511289" w:rsidRDefault="00511289" w:rsidP="00511289">
      <w:pPr>
        <w:pStyle w:val="Contenudecadre"/>
        <w:spacing w:line="240" w:lineRule="exact"/>
        <w:rPr>
          <w:rFonts w:ascii="Times New Roman" w:hAnsi="Times New Roman" w:cs="Times New Roman"/>
          <w:color w:val="000000"/>
          <w:sz w:val="20"/>
          <w:szCs w:val="20"/>
        </w:rPr>
      </w:pPr>
    </w:p>
    <w:p w14:paraId="2F7F221A" w14:textId="77777777" w:rsidR="00511289" w:rsidRDefault="00511289" w:rsidP="00511289">
      <w:pPr>
        <w:pStyle w:val="Contenudecadre"/>
        <w:spacing w:line="240" w:lineRule="exact"/>
        <w:rPr>
          <w:rFonts w:ascii="Times New Roman" w:hAnsi="Times New Roman" w:cs="Times New Roman"/>
          <w:color w:val="000000"/>
          <w:sz w:val="20"/>
          <w:szCs w:val="20"/>
        </w:rPr>
      </w:pPr>
    </w:p>
    <w:p w14:paraId="3B4C0CD9" w14:textId="77777777" w:rsidR="00511289" w:rsidRDefault="00511289" w:rsidP="00511289">
      <w:pPr>
        <w:pStyle w:val="Contenudecadre"/>
        <w:spacing w:line="240" w:lineRule="exact"/>
        <w:rPr>
          <w:rFonts w:ascii="Times New Roman" w:hAnsi="Times New Roman" w:cs="Times New Roman"/>
          <w:color w:val="000000"/>
          <w:sz w:val="20"/>
          <w:szCs w:val="20"/>
        </w:rPr>
      </w:pPr>
      <w:r w:rsidRPr="00511289">
        <w:rPr>
          <w:rFonts w:ascii="Times New Roman" w:hAnsi="Times New Roman" w:cs="Times New Roman"/>
          <w:color w:val="000000"/>
          <w:sz w:val="20"/>
          <w:szCs w:val="20"/>
        </w:rPr>
        <w:t>Here, it should be noted that the human cancellous bone sample used lost its marrow and had reduced lipid elements after the cleaning procedure. The PA and US signals also showed the effects of demineralization of bone with EDTA solution (Fig.15</w:t>
      </w:r>
      <w:r w:rsidR="00786F57">
        <w:rPr>
          <w:rFonts w:ascii="Times New Roman" w:hAnsi="Times New Roman" w:cs="Times New Roman"/>
          <w:color w:val="000000"/>
          <w:sz w:val="20"/>
          <w:szCs w:val="20"/>
        </w:rPr>
        <w:t>.13</w:t>
      </w:r>
      <w:r w:rsidRPr="00511289">
        <w:rPr>
          <w:rFonts w:ascii="Times New Roman" w:hAnsi="Times New Roman" w:cs="Times New Roman"/>
          <w:color w:val="000000"/>
          <w:sz w:val="20"/>
          <w:szCs w:val="20"/>
        </w:rPr>
        <w:t xml:space="preserve">). They also discussed on the integrated PA and US backscattered signals of cortical bone sample and cortical + cancellous bone sample as a function of BMD from micro CT analysis. As shown in Fig. </w:t>
      </w:r>
      <w:r w:rsidR="00786F57">
        <w:rPr>
          <w:rFonts w:ascii="Times New Roman" w:hAnsi="Times New Roman" w:cs="Times New Roman"/>
          <w:color w:val="000000"/>
          <w:sz w:val="20"/>
          <w:szCs w:val="20"/>
        </w:rPr>
        <w:t>15.14</w:t>
      </w:r>
      <w:r w:rsidRPr="00511289">
        <w:rPr>
          <w:rFonts w:ascii="Times New Roman" w:hAnsi="Times New Roman" w:cs="Times New Roman"/>
          <w:color w:val="000000"/>
          <w:sz w:val="20"/>
          <w:szCs w:val="20"/>
        </w:rPr>
        <w:t>, the linear regressions of the measurements show the degree of correlation and sensitivity of PA and US to changes in bone density in the cortical and cancellous regions. Comparison of the slope of the regression lines demonstrates the higher sensitivity of PA to BMD variations in the cortical part.</w:t>
      </w:r>
    </w:p>
    <w:p w14:paraId="6F95ACA8" w14:textId="77777777" w:rsidR="00511289" w:rsidRDefault="00511289" w:rsidP="00511289">
      <w:pPr>
        <w:pStyle w:val="Contenudecadre"/>
        <w:spacing w:line="240" w:lineRule="exact"/>
        <w:rPr>
          <w:rFonts w:ascii="Times New Roman" w:hAnsi="Times New Roman" w:cs="Times New Roman"/>
          <w:color w:val="000000"/>
          <w:sz w:val="20"/>
          <w:szCs w:val="20"/>
        </w:rPr>
      </w:pPr>
      <w:r>
        <w:tab/>
      </w:r>
      <w:r w:rsidRPr="00511289">
        <w:rPr>
          <w:rFonts w:ascii="Times New Roman" w:hAnsi="Times New Roman" w:cs="Times New Roman"/>
          <w:color w:val="000000"/>
          <w:sz w:val="20"/>
          <w:szCs w:val="20"/>
        </w:rPr>
        <w:t>Yang and Lashkari afterwards tried to perform photoacoustic and ultrasound imaging of cancellous bone using the same system and provided insights into PA and US modalities. In both PA and US results, apparent integrated backscatter (AIB) and normalized apparent backscattered (NAB) values decreased with demineralization (decreases in BV/TV), however they exhibited opposite trends with changes in collagen content. PA signals were more sensitive than US signals to those changes. In addition, PA signals showed opposite tendency compared to US signals. US signals increased while PA signals decreased with decreasing collagen content. This can be understood by considering the different responses to reduction of collagen content by the two modalities: the US backscattering is affected by a decrease in attenuation, whereas the PA back propagation is affected by the reduction in chromophore (absorber) density [70, 71].</w:t>
      </w:r>
    </w:p>
    <w:p w14:paraId="5C0DA257" w14:textId="77777777" w:rsidR="005F2088" w:rsidRDefault="005F2088" w:rsidP="005F2088">
      <w:pPr>
        <w:spacing w:line="300" w:lineRule="exact"/>
      </w:pPr>
      <w:r>
        <w:tab/>
      </w:r>
      <w:r w:rsidRPr="005F2088">
        <w:rPr>
          <w:rFonts w:ascii="Times New Roman" w:hAnsi="Times New Roman"/>
          <w:color w:val="000000"/>
        </w:rPr>
        <w:t xml:space="preserve">Two new PA approaches were reported in 2015, by Feng et al [72-74]. One is photoacoustic spectral analysis to qualitatively evaluate microstructures. As </w:t>
      </w:r>
      <w:r w:rsidRPr="005F2088">
        <w:rPr>
          <w:rFonts w:ascii="Times New Roman" w:hAnsi="Times New Roman"/>
          <w:color w:val="000000"/>
        </w:rPr>
        <w:lastRenderedPageBreak/>
        <w:t>shown Fig.</w:t>
      </w:r>
      <w:r w:rsidR="0088567B">
        <w:rPr>
          <w:rFonts w:ascii="Times New Roman" w:hAnsi="Times New Roman"/>
          <w:color w:val="000000"/>
        </w:rPr>
        <w:t xml:space="preserve">15.15 </w:t>
      </w:r>
      <w:r w:rsidRPr="005F2088">
        <w:rPr>
          <w:rFonts w:ascii="Times New Roman" w:hAnsi="Times New Roman"/>
          <w:color w:val="000000"/>
        </w:rPr>
        <w:t>(A), a Nd:YAG laser (685 nm, 19.2 mJ/cm2) was used to provide laser pulses with a pulse width of 5.5 ns and 2 mm in diameter. The bone surface generates PA signals which were received by a 20 MHz focused transducer. An example of PA signal from a rat femur is shown in Fig.</w:t>
      </w:r>
      <w:r w:rsidR="0088567B">
        <w:rPr>
          <w:rFonts w:ascii="Times New Roman" w:hAnsi="Times New Roman"/>
          <w:color w:val="000000"/>
        </w:rPr>
        <w:t>15.15</w:t>
      </w:r>
      <w:r w:rsidRPr="005F2088">
        <w:rPr>
          <w:rFonts w:ascii="Times New Roman" w:hAnsi="Times New Roman"/>
          <w:color w:val="000000"/>
        </w:rPr>
        <w:t xml:space="preserve"> (B). These A-mode time domain data include both signals from the inner cancellous bone and the outer cortical layer. Here, the direction of light illumination and the direction of PA signal detection were arranged with an angle larger than 90 degrees to separate the PA signal of the inner cancellous part from that of the surface cortical bone. As can be seen in Fig.17, a strong PA signal from the cortical bone at the light illuminated side arrived at the transducer later than the PA signal from the trabecular part. </w:t>
      </w:r>
    </w:p>
    <w:p w14:paraId="1219C072" w14:textId="77777777" w:rsidR="005F2088" w:rsidRDefault="00A729F2" w:rsidP="00511289">
      <w:pPr>
        <w:pStyle w:val="Contenudecadre"/>
        <w:spacing w:line="240" w:lineRule="exact"/>
      </w:pPr>
      <w:r>
        <w:rPr>
          <w:rFonts w:hint="eastAsia"/>
          <w:noProof/>
        </w:rPr>
        <w:drawing>
          <wp:anchor distT="0" distB="0" distL="114300" distR="114300" simplePos="0" relativeHeight="251650560" behindDoc="0" locked="0" layoutInCell="1" allowOverlap="1" wp14:anchorId="4305CD19" wp14:editId="509A1EF5">
            <wp:simplePos x="0" y="0"/>
            <wp:positionH relativeFrom="column">
              <wp:posOffset>51435</wp:posOffset>
            </wp:positionH>
            <wp:positionV relativeFrom="paragraph">
              <wp:posOffset>52070</wp:posOffset>
            </wp:positionV>
            <wp:extent cx="4013835" cy="2442845"/>
            <wp:effectExtent l="0" t="0" r="0" b="0"/>
            <wp:wrapNone/>
            <wp:docPr id="275" name="図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3835" cy="2442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88AEB" w14:textId="77777777" w:rsidR="005F2088" w:rsidRDefault="005F2088" w:rsidP="00511289">
      <w:pPr>
        <w:pStyle w:val="Contenudecadre"/>
        <w:spacing w:line="240" w:lineRule="exact"/>
      </w:pPr>
    </w:p>
    <w:p w14:paraId="59F60102" w14:textId="77777777" w:rsidR="005F2088" w:rsidRDefault="005F2088" w:rsidP="00511289">
      <w:pPr>
        <w:pStyle w:val="Contenudecadre"/>
        <w:spacing w:line="240" w:lineRule="exact"/>
      </w:pPr>
    </w:p>
    <w:p w14:paraId="4D9186F0" w14:textId="77777777" w:rsidR="005F2088" w:rsidRDefault="005F2088" w:rsidP="00511289">
      <w:pPr>
        <w:pStyle w:val="Contenudecadre"/>
        <w:spacing w:line="240" w:lineRule="exact"/>
      </w:pPr>
    </w:p>
    <w:p w14:paraId="62F288FD" w14:textId="77777777" w:rsidR="005F2088" w:rsidRDefault="005F2088" w:rsidP="00511289">
      <w:pPr>
        <w:pStyle w:val="Contenudecadre"/>
        <w:spacing w:line="240" w:lineRule="exact"/>
      </w:pPr>
    </w:p>
    <w:p w14:paraId="0D7E5005" w14:textId="77777777" w:rsidR="005F2088" w:rsidRDefault="005F2088" w:rsidP="00511289">
      <w:pPr>
        <w:pStyle w:val="Contenudecadre"/>
        <w:spacing w:line="240" w:lineRule="exact"/>
      </w:pPr>
    </w:p>
    <w:p w14:paraId="41D077D4" w14:textId="77777777" w:rsidR="005F2088" w:rsidRDefault="005F2088" w:rsidP="00511289">
      <w:pPr>
        <w:pStyle w:val="Contenudecadre"/>
        <w:spacing w:line="240" w:lineRule="exact"/>
      </w:pPr>
    </w:p>
    <w:p w14:paraId="7591D9B4" w14:textId="77777777" w:rsidR="005F2088" w:rsidRDefault="005F2088" w:rsidP="00511289">
      <w:pPr>
        <w:pStyle w:val="Contenudecadre"/>
        <w:spacing w:line="240" w:lineRule="exact"/>
      </w:pPr>
    </w:p>
    <w:p w14:paraId="7759B87C" w14:textId="77777777" w:rsidR="005F2088" w:rsidRDefault="005F2088" w:rsidP="00511289">
      <w:pPr>
        <w:pStyle w:val="Contenudecadre"/>
        <w:spacing w:line="240" w:lineRule="exact"/>
      </w:pPr>
    </w:p>
    <w:p w14:paraId="4807750B" w14:textId="77777777" w:rsidR="005F2088" w:rsidRDefault="005F2088" w:rsidP="00511289">
      <w:pPr>
        <w:pStyle w:val="Contenudecadre"/>
        <w:spacing w:line="240" w:lineRule="exact"/>
      </w:pPr>
    </w:p>
    <w:p w14:paraId="6121F48C" w14:textId="77777777" w:rsidR="005F2088" w:rsidRDefault="005F2088" w:rsidP="00511289">
      <w:pPr>
        <w:pStyle w:val="Contenudecadre"/>
        <w:spacing w:line="240" w:lineRule="exact"/>
      </w:pPr>
    </w:p>
    <w:p w14:paraId="6EAF789F" w14:textId="77777777" w:rsidR="005F2088" w:rsidRDefault="005F2088" w:rsidP="00511289">
      <w:pPr>
        <w:pStyle w:val="Contenudecadre"/>
        <w:spacing w:line="240" w:lineRule="exact"/>
      </w:pPr>
    </w:p>
    <w:p w14:paraId="5CB35CD4" w14:textId="77777777" w:rsidR="005F2088" w:rsidRDefault="005F2088" w:rsidP="00511289">
      <w:pPr>
        <w:pStyle w:val="Contenudecadre"/>
        <w:spacing w:line="240" w:lineRule="exact"/>
      </w:pPr>
    </w:p>
    <w:p w14:paraId="67FD0E99" w14:textId="77777777" w:rsidR="005F2088" w:rsidRDefault="005F2088" w:rsidP="00511289">
      <w:pPr>
        <w:pStyle w:val="Contenudecadre"/>
        <w:spacing w:line="240" w:lineRule="exact"/>
      </w:pPr>
    </w:p>
    <w:p w14:paraId="7225FEC3" w14:textId="77777777" w:rsidR="005F2088" w:rsidRDefault="005F2088" w:rsidP="00511289">
      <w:pPr>
        <w:pStyle w:val="Contenudecadre"/>
        <w:spacing w:line="240" w:lineRule="exact"/>
      </w:pPr>
    </w:p>
    <w:p w14:paraId="36AB705B" w14:textId="77777777" w:rsidR="005F2088" w:rsidRDefault="005F2088" w:rsidP="00511289">
      <w:pPr>
        <w:pStyle w:val="Contenudecadre"/>
        <w:spacing w:line="240" w:lineRule="exact"/>
      </w:pPr>
    </w:p>
    <w:p w14:paraId="6A023417" w14:textId="77777777" w:rsidR="005F2088" w:rsidRDefault="005F2088" w:rsidP="005F2088">
      <w:pPr>
        <w:spacing w:line="300" w:lineRule="exact"/>
        <w:rPr>
          <w:rFonts w:ascii="Times New Roman" w:hAnsi="Times New Roman"/>
          <w:sz w:val="18"/>
          <w:szCs w:val="18"/>
        </w:rPr>
      </w:pPr>
      <w:r w:rsidRPr="0088567B">
        <w:rPr>
          <w:rFonts w:ascii="Times New Roman" w:hAnsi="Times New Roman"/>
          <w:b/>
          <w:sz w:val="18"/>
          <w:szCs w:val="18"/>
        </w:rPr>
        <w:t xml:space="preserve">Fig. </w:t>
      </w:r>
      <w:r w:rsidR="0088567B" w:rsidRPr="0088567B">
        <w:rPr>
          <w:rFonts w:ascii="Times New Roman" w:hAnsi="Times New Roman"/>
          <w:b/>
          <w:sz w:val="18"/>
          <w:szCs w:val="18"/>
        </w:rPr>
        <w:t>15.1</w:t>
      </w:r>
      <w:r w:rsidR="0088567B">
        <w:rPr>
          <w:rFonts w:ascii="Times New Roman" w:hAnsi="Times New Roman"/>
          <w:b/>
          <w:sz w:val="18"/>
          <w:szCs w:val="18"/>
        </w:rPr>
        <w:t>5</w:t>
      </w:r>
      <w:r w:rsidRPr="0088567B">
        <w:rPr>
          <w:rFonts w:ascii="Times New Roman" w:hAnsi="Times New Roman"/>
          <w:b/>
          <w:sz w:val="18"/>
          <w:szCs w:val="18"/>
        </w:rPr>
        <w:t xml:space="preserve"> </w:t>
      </w:r>
      <w:r>
        <w:rPr>
          <w:rFonts w:ascii="Times New Roman" w:hAnsi="Times New Roman"/>
          <w:sz w:val="18"/>
          <w:szCs w:val="18"/>
        </w:rPr>
        <w:t>(A) Experimental setup for PA measurement of bone. (B) Typical RF PA signals from a rat femur. Trabecular signal and cortical signal was distinguished base on the time flight. (C) Geometry for measuring the RF PA signal from a thin hair fiber (i.e. a point source) to be used for calibration. (D) Power spectrum of the PA signal from the point source that was used later in calibrating the PA measurement from each bone specimen. (E) Power spectra density (PSD) of the trabecular signal in (b) before and after calibration. (Reprinted with permission from Ref. [73] copyright (2015), The Optical Society)</w:t>
      </w:r>
    </w:p>
    <w:p w14:paraId="719538CF" w14:textId="77777777" w:rsidR="005F2088" w:rsidRDefault="005F2088" w:rsidP="00511289">
      <w:pPr>
        <w:pStyle w:val="Contenudecadre"/>
        <w:spacing w:line="240" w:lineRule="exact"/>
      </w:pPr>
    </w:p>
    <w:p w14:paraId="04B150F8" w14:textId="77777777" w:rsidR="005F2088" w:rsidRDefault="005F2088" w:rsidP="005F2088">
      <w:pPr>
        <w:spacing w:line="300" w:lineRule="exact"/>
      </w:pPr>
      <w:r>
        <w:tab/>
      </w:r>
      <w:r w:rsidRPr="005F2088">
        <w:rPr>
          <w:rFonts w:ascii="Times New Roman" w:hAnsi="Times New Roman"/>
          <w:color w:val="000000"/>
        </w:rPr>
        <w:t>Fig.</w:t>
      </w:r>
      <w:r w:rsidR="0088567B">
        <w:rPr>
          <w:rFonts w:ascii="Times New Roman" w:hAnsi="Times New Roman"/>
          <w:color w:val="000000"/>
        </w:rPr>
        <w:t>15.16</w:t>
      </w:r>
      <w:r w:rsidRPr="005F2088">
        <w:rPr>
          <w:rFonts w:ascii="Times New Roman" w:hAnsi="Times New Roman"/>
          <w:color w:val="000000"/>
        </w:rPr>
        <w:t xml:space="preserve"> shows the ROI of the signal (trabecular part) and the calibrated PA power spectral density (PSD). They used three groups of rats subjected to 1) ovariectomy-induced bone loss (OVX, N=4), 2) preservation of bone mass with </w:t>
      </w:r>
      <w:r w:rsidRPr="005F2088">
        <w:rPr>
          <w:rFonts w:ascii="Times New Roman" w:hAnsi="Times New Roman"/>
          <w:color w:val="000000"/>
        </w:rPr>
        <w:lastRenderedPageBreak/>
        <w:t>Zoledronic Acid (OVX+ZOL, N=4), and 3) normal controls (Sham, N=4). OVX, OVX+ZOL, and Sham groups were ex vivo bone specimens with low, high, and normal BMD, respectively. Fig.</w:t>
      </w:r>
      <w:r w:rsidR="0088567B">
        <w:rPr>
          <w:rFonts w:ascii="Times New Roman" w:hAnsi="Times New Roman"/>
          <w:color w:val="000000"/>
        </w:rPr>
        <w:t>15.16</w:t>
      </w:r>
      <w:r w:rsidRPr="005F2088">
        <w:rPr>
          <w:rFonts w:ascii="Times New Roman" w:hAnsi="Times New Roman"/>
          <w:color w:val="000000"/>
        </w:rPr>
        <w:t xml:space="preserve"> (B) shows the best-fit slopes by using least-square method. In comparison with the sham control (normal), the power spectrum from the OVX bones containing less and thinner trabeculae had stronger high frequency components; while the OVX+ZOL bones containing higher amount and thick trabeculae showed weaker high frequency components. The quantified slope for the three groups of bone specimens are compared in Fig.</w:t>
      </w:r>
      <w:r w:rsidR="0088567B">
        <w:rPr>
          <w:rFonts w:ascii="Times New Roman" w:hAnsi="Times New Roman"/>
          <w:color w:val="000000"/>
        </w:rPr>
        <w:t>15.16</w:t>
      </w:r>
      <w:r w:rsidRPr="005F2088">
        <w:rPr>
          <w:rFonts w:ascii="Times New Roman" w:hAnsi="Times New Roman"/>
          <w:color w:val="000000"/>
        </w:rPr>
        <w:t xml:space="preserve">(C), which demonstrates that the osteoporosis bones (OVX) had larger slope. A clinical feasibility study has started using an in vivo experimental setup [75]. </w:t>
      </w:r>
    </w:p>
    <w:p w14:paraId="217BDFA3" w14:textId="77777777" w:rsidR="005F2088" w:rsidRDefault="005F2088" w:rsidP="005F2088">
      <w:pPr>
        <w:spacing w:line="300" w:lineRule="exact"/>
        <w:rPr>
          <w:rFonts w:ascii="Times New Roman" w:hAnsi="Times New Roman"/>
          <w:color w:val="000000"/>
        </w:rPr>
      </w:pPr>
      <w:r w:rsidRPr="005F2088">
        <w:rPr>
          <w:rFonts w:ascii="Times New Roman" w:hAnsi="Times New Roman"/>
          <w:color w:val="000000"/>
        </w:rPr>
        <w:tab/>
        <w:t xml:space="preserve">The other technique suggested by the same group is thermal photoacoustic measurement (TPAM). Focusing on the temperature dependence of the Grueneisen parameter which affects the PA signal amplitude, temperature dependence of PA signal from rat samples was obtained. The idea comes from the different temperature characteristics of organic materials and non-organic minerals, and suggests that bones with different BMD should also show different TPAM outcomes. The averages and the standard deviations of the quantified TPAM slopes were 1.91 ± 0.62% / ºC, 0.36 ±0.48% / ºC, and -0.23 ± 0.13 % / ºC for OVX, Sham, and OVX+ZOL groups, respectively. The result in Fig. </w:t>
      </w:r>
      <w:r w:rsidR="0088567B">
        <w:rPr>
          <w:rFonts w:ascii="Times New Roman" w:hAnsi="Times New Roman"/>
          <w:color w:val="000000"/>
        </w:rPr>
        <w:t>15.17</w:t>
      </w:r>
      <w:r w:rsidRPr="005F2088">
        <w:rPr>
          <w:rFonts w:ascii="Times New Roman" w:hAnsi="Times New Roman"/>
          <w:color w:val="000000"/>
        </w:rPr>
        <w:t xml:space="preserve"> (H) shows that the TPAM slope was higher for bone specimen with lower BMD.</w:t>
      </w:r>
    </w:p>
    <w:p w14:paraId="283F23C4" w14:textId="77777777" w:rsidR="005F2088" w:rsidRDefault="00A729F2" w:rsidP="005F2088">
      <w:pPr>
        <w:spacing w:line="300" w:lineRule="exact"/>
        <w:rPr>
          <w:rFonts w:ascii="Times New Roman" w:hAnsi="Times New Roman"/>
          <w:color w:val="000000"/>
        </w:rPr>
      </w:pPr>
      <w:r>
        <w:rPr>
          <w:noProof/>
        </w:rPr>
        <w:drawing>
          <wp:anchor distT="0" distB="0" distL="114300" distR="114300" simplePos="0" relativeHeight="251651584" behindDoc="0" locked="0" layoutInCell="1" allowOverlap="1" wp14:anchorId="43A285E7" wp14:editId="4CF7D425">
            <wp:simplePos x="0" y="0"/>
            <wp:positionH relativeFrom="column">
              <wp:posOffset>-15240</wp:posOffset>
            </wp:positionH>
            <wp:positionV relativeFrom="paragraph">
              <wp:posOffset>80645</wp:posOffset>
            </wp:positionV>
            <wp:extent cx="4219575" cy="1381125"/>
            <wp:effectExtent l="0" t="0" r="0" b="0"/>
            <wp:wrapNone/>
            <wp:docPr id="274" name="図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326"/>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95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BEED9" w14:textId="77777777" w:rsidR="005F2088" w:rsidRDefault="005F2088" w:rsidP="005F2088">
      <w:pPr>
        <w:spacing w:line="300" w:lineRule="exact"/>
        <w:rPr>
          <w:rFonts w:ascii="Times New Roman" w:hAnsi="Times New Roman"/>
          <w:color w:val="000000"/>
        </w:rPr>
      </w:pPr>
    </w:p>
    <w:p w14:paraId="1116A9BE" w14:textId="77777777" w:rsidR="005F2088" w:rsidRDefault="005F2088" w:rsidP="005F2088">
      <w:pPr>
        <w:spacing w:line="300" w:lineRule="exact"/>
        <w:rPr>
          <w:rFonts w:ascii="Times New Roman" w:hAnsi="Times New Roman"/>
          <w:color w:val="000000"/>
        </w:rPr>
      </w:pPr>
    </w:p>
    <w:p w14:paraId="2D7A8643" w14:textId="77777777" w:rsidR="005F2088" w:rsidRDefault="005F2088" w:rsidP="005F2088">
      <w:pPr>
        <w:spacing w:line="300" w:lineRule="exact"/>
        <w:rPr>
          <w:rFonts w:ascii="Times New Roman" w:hAnsi="Times New Roman"/>
        </w:rPr>
      </w:pPr>
    </w:p>
    <w:p w14:paraId="507D8092" w14:textId="77777777" w:rsidR="005F2088" w:rsidRDefault="005F2088" w:rsidP="005F2088">
      <w:pPr>
        <w:spacing w:line="300" w:lineRule="exact"/>
        <w:rPr>
          <w:rFonts w:ascii="Times New Roman" w:hAnsi="Times New Roman"/>
        </w:rPr>
      </w:pPr>
    </w:p>
    <w:p w14:paraId="79BA3EC5" w14:textId="77777777" w:rsidR="005F2088" w:rsidRDefault="005F2088" w:rsidP="005F2088">
      <w:pPr>
        <w:spacing w:line="300" w:lineRule="exact"/>
        <w:rPr>
          <w:rFonts w:ascii="Times New Roman" w:hAnsi="Times New Roman"/>
        </w:rPr>
      </w:pPr>
    </w:p>
    <w:p w14:paraId="790714AF" w14:textId="77777777" w:rsidR="005F2088" w:rsidRDefault="005F2088" w:rsidP="005F2088">
      <w:pPr>
        <w:spacing w:line="300" w:lineRule="exact"/>
        <w:rPr>
          <w:rFonts w:ascii="Times New Roman" w:hAnsi="Times New Roman"/>
        </w:rPr>
      </w:pPr>
    </w:p>
    <w:p w14:paraId="1FB16700" w14:textId="77777777" w:rsidR="005F2088" w:rsidRDefault="005F2088" w:rsidP="005F2088">
      <w:pPr>
        <w:spacing w:line="300" w:lineRule="exact"/>
        <w:rPr>
          <w:rFonts w:ascii="Times New Roman" w:hAnsi="Times New Roman"/>
        </w:rPr>
      </w:pPr>
    </w:p>
    <w:p w14:paraId="73C9345A" w14:textId="77777777" w:rsidR="00EA059B" w:rsidRPr="00EA059B" w:rsidRDefault="005F2088" w:rsidP="00EA059B">
      <w:pPr>
        <w:spacing w:line="300" w:lineRule="exact"/>
        <w:rPr>
          <w:rFonts w:ascii="Times New Roman" w:hAnsi="Times New Roman" w:hint="eastAsia"/>
          <w:color w:val="000000"/>
        </w:rPr>
      </w:pPr>
      <w:r w:rsidRPr="0088567B">
        <w:rPr>
          <w:rFonts w:ascii="Times New Roman" w:hAnsi="Times New Roman"/>
          <w:b/>
        </w:rPr>
        <w:t>Fig.</w:t>
      </w:r>
      <w:r w:rsidR="0088567B" w:rsidRPr="0088567B">
        <w:rPr>
          <w:rFonts w:ascii="Times New Roman" w:hAnsi="Times New Roman"/>
          <w:b/>
        </w:rPr>
        <w:t>15.16</w:t>
      </w:r>
      <w:r w:rsidRPr="005F2088">
        <w:rPr>
          <w:rFonts w:ascii="Times New Roman" w:hAnsi="Times New Roman"/>
        </w:rPr>
        <w:t xml:space="preserve"> PASA of rat femur specimens. (A) Typical PA signals from a rat femur. The marked region of interest (ROI) is from the trabecular part of the bone. (B) Examples of power spectrum of the RF PA signal from three groups (OVX, Sham, OVX+ZOL) after calibration by removing the system response. The corresponding linear fit [2.8-31.5 MHz] leads to quantified spectral parameter slope. (C) The quantified spectral parameter slope of the three groups of bones. (Reprinted with permission from Ref. [74] copyright (2015), SPIE)</w:t>
      </w:r>
    </w:p>
    <w:p w14:paraId="08EA5A3C" w14:textId="77777777" w:rsidR="00EA059B" w:rsidRDefault="00A729F2" w:rsidP="00511289">
      <w:pPr>
        <w:pStyle w:val="Contenudecadre"/>
        <w:spacing w:line="240" w:lineRule="exact"/>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52608" behindDoc="0" locked="0" layoutInCell="1" allowOverlap="1" wp14:anchorId="5A92787D" wp14:editId="40254693">
            <wp:simplePos x="0" y="0"/>
            <wp:positionH relativeFrom="column">
              <wp:posOffset>-207645</wp:posOffset>
            </wp:positionH>
            <wp:positionV relativeFrom="paragraph">
              <wp:posOffset>80645</wp:posOffset>
            </wp:positionV>
            <wp:extent cx="4535805" cy="3432175"/>
            <wp:effectExtent l="0" t="0" r="0" b="0"/>
            <wp:wrapNone/>
            <wp:docPr id="273" name="図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5805"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454E3" w14:textId="77777777" w:rsidR="00EA059B" w:rsidRDefault="00EA059B" w:rsidP="00511289">
      <w:pPr>
        <w:pStyle w:val="Contenudecadre"/>
        <w:spacing w:line="240" w:lineRule="exact"/>
        <w:rPr>
          <w:rFonts w:ascii="Times New Roman" w:hAnsi="Times New Roman" w:cs="Times New Roman"/>
        </w:rPr>
      </w:pPr>
    </w:p>
    <w:p w14:paraId="52895EEE" w14:textId="77777777" w:rsidR="00EA059B" w:rsidRDefault="00EA059B" w:rsidP="00511289">
      <w:pPr>
        <w:pStyle w:val="Contenudecadre"/>
        <w:spacing w:line="240" w:lineRule="exact"/>
        <w:rPr>
          <w:rFonts w:ascii="Times New Roman" w:hAnsi="Times New Roman" w:cs="Times New Roman"/>
        </w:rPr>
      </w:pPr>
    </w:p>
    <w:p w14:paraId="7B0BC1D3" w14:textId="77777777" w:rsidR="00EA059B" w:rsidRDefault="00EA059B" w:rsidP="00511289">
      <w:pPr>
        <w:pStyle w:val="Contenudecadre"/>
        <w:spacing w:line="240" w:lineRule="exact"/>
        <w:rPr>
          <w:rFonts w:ascii="Times New Roman" w:hAnsi="Times New Roman" w:cs="Times New Roman" w:hint="eastAsia"/>
        </w:rPr>
      </w:pPr>
    </w:p>
    <w:p w14:paraId="0D17B50A" w14:textId="77777777" w:rsidR="005F2088" w:rsidRDefault="005F2088" w:rsidP="00511289">
      <w:pPr>
        <w:pStyle w:val="Contenudecadre"/>
        <w:spacing w:line="240" w:lineRule="exact"/>
        <w:rPr>
          <w:rFonts w:ascii="Times New Roman" w:hAnsi="Times New Roman" w:cs="Times New Roman"/>
        </w:rPr>
      </w:pPr>
    </w:p>
    <w:p w14:paraId="6188FDFF" w14:textId="77777777" w:rsidR="005F2088" w:rsidRDefault="005F2088" w:rsidP="00511289">
      <w:pPr>
        <w:pStyle w:val="Contenudecadre"/>
        <w:spacing w:line="240" w:lineRule="exact"/>
        <w:rPr>
          <w:rFonts w:ascii="Times New Roman" w:hAnsi="Times New Roman" w:cs="Times New Roman"/>
        </w:rPr>
      </w:pPr>
    </w:p>
    <w:p w14:paraId="5F8516C5" w14:textId="77777777" w:rsidR="00EA059B" w:rsidRDefault="00EA059B" w:rsidP="00511289">
      <w:pPr>
        <w:pStyle w:val="Contenudecadre"/>
        <w:spacing w:line="240" w:lineRule="exact"/>
        <w:rPr>
          <w:rFonts w:ascii="Times New Roman" w:hAnsi="Times New Roman" w:cs="Times New Roman"/>
        </w:rPr>
      </w:pPr>
    </w:p>
    <w:p w14:paraId="0FC77C6E" w14:textId="77777777" w:rsidR="00EA059B" w:rsidRDefault="00EA059B" w:rsidP="00511289">
      <w:pPr>
        <w:pStyle w:val="Contenudecadre"/>
        <w:spacing w:line="240" w:lineRule="exact"/>
        <w:rPr>
          <w:rFonts w:ascii="Times New Roman" w:hAnsi="Times New Roman" w:cs="Times New Roman"/>
        </w:rPr>
      </w:pPr>
    </w:p>
    <w:p w14:paraId="72FD3AE9" w14:textId="77777777" w:rsidR="00EA059B" w:rsidRDefault="00EA059B" w:rsidP="00511289">
      <w:pPr>
        <w:pStyle w:val="Contenudecadre"/>
        <w:spacing w:line="240" w:lineRule="exact"/>
        <w:rPr>
          <w:rFonts w:ascii="Times New Roman" w:hAnsi="Times New Roman" w:cs="Times New Roman"/>
        </w:rPr>
      </w:pPr>
    </w:p>
    <w:p w14:paraId="77C9EA43" w14:textId="77777777" w:rsidR="00EA059B" w:rsidRDefault="00EA059B" w:rsidP="00511289">
      <w:pPr>
        <w:pStyle w:val="Contenudecadre"/>
        <w:spacing w:line="240" w:lineRule="exact"/>
        <w:rPr>
          <w:rFonts w:ascii="Times New Roman" w:hAnsi="Times New Roman" w:cs="Times New Roman" w:hint="eastAsia"/>
        </w:rPr>
      </w:pPr>
    </w:p>
    <w:p w14:paraId="182D02A8" w14:textId="77777777" w:rsidR="005F2088" w:rsidRDefault="005F2088" w:rsidP="00511289">
      <w:pPr>
        <w:pStyle w:val="Contenudecadre"/>
        <w:spacing w:line="240" w:lineRule="exact"/>
        <w:rPr>
          <w:rFonts w:ascii="Times New Roman" w:hAnsi="Times New Roman" w:cs="Times New Roman" w:hint="eastAsia"/>
        </w:rPr>
      </w:pPr>
    </w:p>
    <w:p w14:paraId="11CB9351" w14:textId="77777777" w:rsidR="005F2088" w:rsidRDefault="005F2088" w:rsidP="00511289">
      <w:pPr>
        <w:pStyle w:val="Contenudecadre"/>
        <w:spacing w:line="240" w:lineRule="exact"/>
        <w:rPr>
          <w:rFonts w:ascii="Times New Roman" w:hAnsi="Times New Roman" w:cs="Times New Roman"/>
        </w:rPr>
      </w:pPr>
    </w:p>
    <w:p w14:paraId="49DF4B50" w14:textId="77777777" w:rsidR="005F2088" w:rsidRDefault="005F2088" w:rsidP="00511289">
      <w:pPr>
        <w:pStyle w:val="Contenudecadre"/>
        <w:spacing w:line="240" w:lineRule="exact"/>
        <w:rPr>
          <w:rFonts w:ascii="Times New Roman" w:hAnsi="Times New Roman" w:cs="Times New Roman"/>
        </w:rPr>
      </w:pPr>
    </w:p>
    <w:p w14:paraId="16592171" w14:textId="77777777" w:rsidR="005F2088" w:rsidRDefault="005F2088" w:rsidP="00511289">
      <w:pPr>
        <w:pStyle w:val="Contenudecadre"/>
        <w:spacing w:line="240" w:lineRule="exact"/>
        <w:rPr>
          <w:rFonts w:ascii="Times New Roman" w:hAnsi="Times New Roman" w:cs="Times New Roman"/>
        </w:rPr>
      </w:pPr>
    </w:p>
    <w:p w14:paraId="7464BCAC" w14:textId="77777777" w:rsidR="005F2088" w:rsidRDefault="005F2088" w:rsidP="00511289">
      <w:pPr>
        <w:pStyle w:val="Contenudecadre"/>
        <w:spacing w:line="240" w:lineRule="exact"/>
        <w:rPr>
          <w:rFonts w:ascii="Times New Roman" w:hAnsi="Times New Roman" w:cs="Times New Roman"/>
        </w:rPr>
      </w:pPr>
    </w:p>
    <w:p w14:paraId="57A6FD68" w14:textId="77777777" w:rsidR="005F2088" w:rsidRDefault="005F2088" w:rsidP="00511289">
      <w:pPr>
        <w:pStyle w:val="Contenudecadre"/>
        <w:spacing w:line="240" w:lineRule="exact"/>
        <w:rPr>
          <w:rFonts w:ascii="Times New Roman" w:hAnsi="Times New Roman" w:cs="Times New Roman"/>
        </w:rPr>
      </w:pPr>
    </w:p>
    <w:p w14:paraId="3C54606A" w14:textId="77777777" w:rsidR="005F2088" w:rsidRDefault="005F2088" w:rsidP="00511289">
      <w:pPr>
        <w:pStyle w:val="Contenudecadre"/>
        <w:spacing w:line="240" w:lineRule="exact"/>
        <w:rPr>
          <w:rFonts w:ascii="Times New Roman" w:hAnsi="Times New Roman" w:cs="Times New Roman"/>
        </w:rPr>
      </w:pPr>
    </w:p>
    <w:p w14:paraId="0C038FFD" w14:textId="77777777" w:rsidR="005F2088" w:rsidRDefault="005F2088" w:rsidP="00511289">
      <w:pPr>
        <w:pStyle w:val="Contenudecadre"/>
        <w:spacing w:line="240" w:lineRule="exact"/>
        <w:rPr>
          <w:rFonts w:ascii="Times New Roman" w:hAnsi="Times New Roman" w:cs="Times New Roman"/>
        </w:rPr>
      </w:pPr>
    </w:p>
    <w:p w14:paraId="7FB78957" w14:textId="77777777" w:rsidR="005F2088" w:rsidRDefault="005F2088" w:rsidP="00511289">
      <w:pPr>
        <w:pStyle w:val="Contenudecadre"/>
        <w:spacing w:line="240" w:lineRule="exact"/>
        <w:rPr>
          <w:rFonts w:ascii="Times New Roman" w:hAnsi="Times New Roman" w:cs="Times New Roman"/>
        </w:rPr>
      </w:pPr>
    </w:p>
    <w:p w14:paraId="3F1CC3CB" w14:textId="77777777" w:rsidR="005F2088" w:rsidRDefault="005F2088" w:rsidP="00511289">
      <w:pPr>
        <w:pStyle w:val="Contenudecadre"/>
        <w:spacing w:line="240" w:lineRule="exact"/>
        <w:rPr>
          <w:rFonts w:ascii="Times New Roman" w:hAnsi="Times New Roman" w:cs="Times New Roman"/>
        </w:rPr>
      </w:pPr>
    </w:p>
    <w:p w14:paraId="4D901FE2" w14:textId="77777777" w:rsidR="005F2088" w:rsidRDefault="005F2088" w:rsidP="00511289">
      <w:pPr>
        <w:pStyle w:val="Contenudecadre"/>
        <w:spacing w:line="240" w:lineRule="exact"/>
        <w:rPr>
          <w:rFonts w:ascii="Times New Roman" w:hAnsi="Times New Roman" w:cs="Times New Roman"/>
        </w:rPr>
      </w:pPr>
    </w:p>
    <w:p w14:paraId="2D23F27A" w14:textId="77777777" w:rsidR="005F2088" w:rsidRDefault="005F2088" w:rsidP="00511289">
      <w:pPr>
        <w:pStyle w:val="Contenudecadre"/>
        <w:spacing w:line="240" w:lineRule="exact"/>
        <w:rPr>
          <w:rFonts w:ascii="Times New Roman" w:hAnsi="Times New Roman" w:cs="Times New Roman"/>
        </w:rPr>
      </w:pPr>
    </w:p>
    <w:p w14:paraId="5719EFD6" w14:textId="77777777" w:rsidR="005F2088" w:rsidRDefault="005F2088" w:rsidP="00511289">
      <w:pPr>
        <w:pStyle w:val="Contenudecadre"/>
        <w:spacing w:line="240" w:lineRule="exact"/>
        <w:rPr>
          <w:rFonts w:ascii="Times New Roman" w:hAnsi="Times New Roman" w:cs="Times New Roman"/>
        </w:rPr>
      </w:pPr>
    </w:p>
    <w:p w14:paraId="1912C374" w14:textId="77777777" w:rsidR="005F2088" w:rsidRDefault="005F2088" w:rsidP="00511289">
      <w:pPr>
        <w:pStyle w:val="Contenudecadre"/>
        <w:spacing w:line="240" w:lineRule="exact"/>
        <w:rPr>
          <w:rFonts w:ascii="Times New Roman" w:hAnsi="Times New Roman" w:cs="Times New Roman" w:hint="eastAsia"/>
        </w:rPr>
      </w:pPr>
    </w:p>
    <w:p w14:paraId="7FE10364" w14:textId="77777777" w:rsidR="005F2088" w:rsidRDefault="005F2088" w:rsidP="005F2088">
      <w:pPr>
        <w:rPr>
          <w:sz w:val="18"/>
          <w:szCs w:val="18"/>
        </w:rPr>
      </w:pPr>
      <w:r w:rsidRPr="0088567B">
        <w:rPr>
          <w:b/>
          <w:sz w:val="18"/>
          <w:szCs w:val="18"/>
        </w:rPr>
        <w:t xml:space="preserve">Fig. </w:t>
      </w:r>
      <w:r w:rsidR="0088567B" w:rsidRPr="0088567B">
        <w:rPr>
          <w:b/>
          <w:sz w:val="18"/>
          <w:szCs w:val="18"/>
        </w:rPr>
        <w:t>15.17</w:t>
      </w:r>
      <w:r w:rsidRPr="005F2088">
        <w:rPr>
          <w:sz w:val="18"/>
          <w:szCs w:val="18"/>
        </w:rPr>
        <w:t xml:space="preserve">  MicroCT images and TPAM results from rat tibia with different BMD. (A), (B) and (C) MicroCT images of the tibia of female rats subject to OVX, sham, and OVX+ZOL respectively. OVX induces a 49% reduction in trabecular BMD, while in OVX+ZOL BMD increases by 26% compared to sham controls. (D), (E) and (F) PA signals of OVX, SHAM, OVX+ZOL samples at 37 ºC and 44 ºC, respectively, (with 0.2-μs delay in order to show the change clearly). (G) TPAM lines from the measurements of three groups of rat tibia bones (OVX with low BMD, sham with normal BMD, and OVX+ZOL with high BMD). (H) Quantified TPAM slopes for the three groups (OVX, Sham, and OVX+ZOL). (Reprinted with permission from Ref. [74] copyright (2015), SPIE)</w:t>
      </w:r>
    </w:p>
    <w:p w14:paraId="764C13C1" w14:textId="77777777" w:rsidR="005F2088" w:rsidRDefault="005F2088" w:rsidP="005F2088">
      <w:pPr>
        <w:rPr>
          <w:sz w:val="18"/>
          <w:szCs w:val="18"/>
          <w:lang w:eastAsia="ja-JP"/>
        </w:rPr>
      </w:pPr>
    </w:p>
    <w:p w14:paraId="5F9EB9D7" w14:textId="77777777" w:rsidR="005F2088" w:rsidRDefault="005F2088" w:rsidP="005F2088">
      <w:pPr>
        <w:tabs>
          <w:tab w:val="left" w:pos="1060"/>
        </w:tabs>
        <w:spacing w:line="300" w:lineRule="exact"/>
      </w:pPr>
      <w:r w:rsidRPr="005F2088">
        <w:rPr>
          <w:rFonts w:ascii="Times New Roman" w:hAnsi="Times New Roman"/>
          <w:color w:val="000000"/>
        </w:rPr>
        <w:t xml:space="preserve">One different PA approach to evaluate bone quantitatively is the measurement of guided waves in </w:t>
      </w:r>
      <w:r w:rsidRPr="005F2088">
        <w:rPr>
          <w:rFonts w:ascii="Times New Roman" w:hAnsi="Times New Roman" w:hint="eastAsia"/>
          <w:color w:val="000000"/>
          <w:lang w:eastAsia="ja-JP"/>
        </w:rPr>
        <w:t>cortical</w:t>
      </w:r>
      <w:r w:rsidRPr="005F2088">
        <w:rPr>
          <w:rFonts w:ascii="Times New Roman" w:hAnsi="Times New Roman"/>
          <w:color w:val="000000"/>
        </w:rPr>
        <w:t xml:space="preserve"> bone using axial transmission. The reader is advised to refer to the axial transmission chapter in this book for a detailed presentation of axial transmission. Moilanen et al., have combined PA excitation with skeletal quantitative ultrasound (QUS) for the assessment of long bones (PA-QUS) [76, 77]. The target is the fundamental flexural guided wave (FFGW) in axial transmission, which is analogous in curved layers to the fundamental anti-symmetric Lamb mode (A) </w:t>
      </w:r>
      <w:r w:rsidRPr="005F2088">
        <w:rPr>
          <w:rFonts w:ascii="Times New Roman" w:hAnsi="Times New Roman" w:hint="eastAsia"/>
          <w:color w:val="000000"/>
          <w:lang w:eastAsia="ja-JP"/>
        </w:rPr>
        <w:t>in</w:t>
      </w:r>
      <w:r w:rsidRPr="005F2088">
        <w:rPr>
          <w:rFonts w:ascii="Times New Roman" w:hAnsi="Times New Roman"/>
          <w:color w:val="000000"/>
        </w:rPr>
        <w:t xml:space="preserve"> plate. This wave mode can be used to accurately predict corti</w:t>
      </w:r>
      <w:r w:rsidRPr="005F2088">
        <w:rPr>
          <w:rFonts w:ascii="Times New Roman" w:hAnsi="Times New Roman"/>
          <w:color w:val="000000"/>
        </w:rPr>
        <w:lastRenderedPageBreak/>
        <w:t>cal thickness [78]. However, the QUS measurement of FFGW in vivo is challenging because the signal should be excited and detected through the overlying soft tissue and because soft tissue affects the FFGW mode in several ways [79]. The first phantom experiments showed that PA-QUS significantly improved the detectability of FFGW, because the PA source can generate sound inside the tissue. Solid axisymmetric tubes were then measured (composites of aluminum oxide powder and epoxy, covered by silicone elastomer as the soft tissue). A pulsed Nd:YAG laser operating at 1064 nm provided photo</w:t>
      </w:r>
      <w:r w:rsidRPr="005F2088">
        <w:rPr>
          <w:rFonts w:ascii="Times New Roman" w:hAnsi="Times New Roman"/>
          <w:color w:val="000000"/>
        </w:rPr>
        <w:softHyphen/>
        <w:t xml:space="preserve">acoustic excitation of ultrasound signals (Fig. </w:t>
      </w:r>
      <w:r w:rsidR="0088567B">
        <w:rPr>
          <w:rFonts w:ascii="Times New Roman" w:hAnsi="Times New Roman"/>
          <w:color w:val="000000"/>
        </w:rPr>
        <w:t>15.18</w:t>
      </w:r>
      <w:r w:rsidRPr="005F2088">
        <w:rPr>
          <w:rFonts w:ascii="Times New Roman" w:hAnsi="Times New Roman"/>
          <w:color w:val="000000"/>
        </w:rPr>
        <w:t xml:space="preserve">). A slit was used to shape the beam so as to produce a circular source of 10-mm diameter in the sample. The optical exposure generated by each 5- ns pulse emitted at a 20-Hz repetition rate was 80 mJ/ cm2. The resulting ultrasonic response was </w:t>
      </w:r>
      <w:r w:rsidRPr="005F2088">
        <w:rPr>
          <w:rFonts w:ascii="Times New Roman" w:hAnsi="Times New Roman" w:hint="eastAsia"/>
          <w:color w:val="000000"/>
          <w:lang w:eastAsia="ja-JP"/>
        </w:rPr>
        <w:t>detected</w:t>
      </w:r>
      <w:r w:rsidRPr="005F2088">
        <w:rPr>
          <w:rFonts w:ascii="Times New Roman" w:hAnsi="Times New Roman"/>
          <w:color w:val="000000"/>
        </w:rPr>
        <w:t xml:space="preserve"> with distances of 20-50 mm by translating the source by a custom-made heterodyne interferometer featuring a sub-nanometer displacement resolution used as a receiver. The distance between the source and the receiver was varied by translating the source, thus allowing measurements at various distances of separation between the source and the receiver. The system then permits a full non-contact ultrasound assessment. </w:t>
      </w:r>
    </w:p>
    <w:p w14:paraId="674C4824" w14:textId="77777777" w:rsidR="005F2088" w:rsidRDefault="00A729F2" w:rsidP="005F2088">
      <w:pPr>
        <w:rPr>
          <w:sz w:val="18"/>
          <w:szCs w:val="18"/>
          <w:lang w:eastAsia="ja-JP"/>
        </w:rPr>
      </w:pPr>
      <w:r>
        <w:rPr>
          <w:noProof/>
        </w:rPr>
        <w:drawing>
          <wp:anchor distT="0" distB="0" distL="114300" distR="114300" simplePos="0" relativeHeight="251653632" behindDoc="0" locked="0" layoutInCell="1" allowOverlap="1" wp14:anchorId="71115635" wp14:editId="4125232B">
            <wp:simplePos x="0" y="0"/>
            <wp:positionH relativeFrom="column">
              <wp:posOffset>1050290</wp:posOffset>
            </wp:positionH>
            <wp:positionV relativeFrom="paragraph">
              <wp:posOffset>53340</wp:posOffset>
            </wp:positionV>
            <wp:extent cx="2124075" cy="1600200"/>
            <wp:effectExtent l="0" t="0" r="0" b="0"/>
            <wp:wrapNone/>
            <wp:docPr id="272" name="図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329"/>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407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88184" w14:textId="77777777" w:rsidR="005F2088" w:rsidRDefault="005F2088" w:rsidP="005F2088">
      <w:pPr>
        <w:rPr>
          <w:sz w:val="18"/>
          <w:szCs w:val="18"/>
          <w:lang w:eastAsia="ja-JP"/>
        </w:rPr>
      </w:pPr>
    </w:p>
    <w:p w14:paraId="4E0D8922" w14:textId="77777777" w:rsidR="005F2088" w:rsidRDefault="005F2088" w:rsidP="005F2088">
      <w:pPr>
        <w:rPr>
          <w:sz w:val="18"/>
          <w:szCs w:val="18"/>
          <w:lang w:eastAsia="ja-JP"/>
        </w:rPr>
      </w:pPr>
    </w:p>
    <w:p w14:paraId="7852B1A5" w14:textId="77777777" w:rsidR="005F2088" w:rsidRDefault="005F2088" w:rsidP="005F2088">
      <w:pPr>
        <w:rPr>
          <w:sz w:val="18"/>
          <w:szCs w:val="18"/>
          <w:lang w:eastAsia="ja-JP"/>
        </w:rPr>
      </w:pPr>
    </w:p>
    <w:p w14:paraId="1775EE0C" w14:textId="77777777" w:rsidR="005F2088" w:rsidRDefault="005F2088" w:rsidP="005F2088">
      <w:pPr>
        <w:rPr>
          <w:sz w:val="18"/>
          <w:szCs w:val="18"/>
          <w:lang w:eastAsia="ja-JP"/>
        </w:rPr>
      </w:pPr>
    </w:p>
    <w:p w14:paraId="2239F371" w14:textId="77777777" w:rsidR="005F2088" w:rsidRDefault="005F2088" w:rsidP="005F2088">
      <w:pPr>
        <w:rPr>
          <w:sz w:val="18"/>
          <w:szCs w:val="18"/>
          <w:lang w:eastAsia="ja-JP"/>
        </w:rPr>
      </w:pPr>
    </w:p>
    <w:p w14:paraId="243CE88E" w14:textId="77777777" w:rsidR="005F2088" w:rsidRDefault="005F2088" w:rsidP="005F2088">
      <w:pPr>
        <w:rPr>
          <w:sz w:val="18"/>
          <w:szCs w:val="18"/>
          <w:lang w:eastAsia="ja-JP"/>
        </w:rPr>
      </w:pPr>
    </w:p>
    <w:p w14:paraId="4FB25365" w14:textId="77777777" w:rsidR="005F2088" w:rsidRDefault="005F2088" w:rsidP="005F2088">
      <w:pPr>
        <w:rPr>
          <w:sz w:val="18"/>
          <w:szCs w:val="18"/>
          <w:lang w:eastAsia="ja-JP"/>
        </w:rPr>
      </w:pPr>
    </w:p>
    <w:p w14:paraId="0736324C" w14:textId="77777777" w:rsidR="005F2088" w:rsidRDefault="005F2088" w:rsidP="005F2088">
      <w:pPr>
        <w:rPr>
          <w:sz w:val="18"/>
          <w:szCs w:val="18"/>
          <w:lang w:eastAsia="ja-JP"/>
        </w:rPr>
      </w:pPr>
    </w:p>
    <w:p w14:paraId="4534309A" w14:textId="77777777" w:rsidR="005F2088" w:rsidRDefault="005F2088" w:rsidP="005F2088">
      <w:pPr>
        <w:rPr>
          <w:sz w:val="18"/>
          <w:szCs w:val="18"/>
          <w:lang w:eastAsia="ja-JP"/>
        </w:rPr>
      </w:pPr>
    </w:p>
    <w:p w14:paraId="7E39571D" w14:textId="77777777" w:rsidR="005F2088" w:rsidRDefault="005F2088" w:rsidP="005F2088">
      <w:pPr>
        <w:rPr>
          <w:sz w:val="18"/>
          <w:szCs w:val="18"/>
          <w:lang w:eastAsia="ja-JP"/>
        </w:rPr>
      </w:pPr>
    </w:p>
    <w:p w14:paraId="78CFE533" w14:textId="77777777" w:rsidR="005F2088" w:rsidRDefault="005F2088" w:rsidP="005F2088">
      <w:pPr>
        <w:spacing w:line="300" w:lineRule="exact"/>
        <w:rPr>
          <w:rFonts w:ascii="Times New Roman" w:hAnsi="Times New Roman"/>
          <w:sz w:val="18"/>
          <w:szCs w:val="18"/>
        </w:rPr>
      </w:pPr>
      <w:r w:rsidRPr="0088567B">
        <w:rPr>
          <w:rFonts w:ascii="Times New Roman" w:hAnsi="Times New Roman"/>
          <w:b/>
          <w:sz w:val="18"/>
          <w:szCs w:val="18"/>
        </w:rPr>
        <w:t xml:space="preserve">Fig </w:t>
      </w:r>
      <w:r w:rsidR="0088567B" w:rsidRPr="0088567B">
        <w:rPr>
          <w:rFonts w:ascii="Times New Roman" w:hAnsi="Times New Roman"/>
          <w:b/>
          <w:sz w:val="18"/>
          <w:szCs w:val="18"/>
        </w:rPr>
        <w:t>15.18</w:t>
      </w:r>
      <w:r w:rsidRPr="0088567B">
        <w:rPr>
          <w:rFonts w:ascii="Times New Roman" w:hAnsi="Times New Roman"/>
          <w:b/>
          <w:sz w:val="18"/>
          <w:szCs w:val="18"/>
        </w:rPr>
        <w:t>.</w:t>
      </w:r>
      <w:r>
        <w:rPr>
          <w:rFonts w:ascii="Times New Roman" w:hAnsi="Times New Roman"/>
          <w:sz w:val="18"/>
          <w:szCs w:val="18"/>
        </w:rPr>
        <w:t xml:space="preserve"> Experimental setup for photo-acoustic quantitative ultrasound measurements.</w:t>
      </w:r>
      <w:r w:rsidRPr="00240AED">
        <w:rPr>
          <w:rFonts w:ascii="Times New Roman" w:hAnsi="Times New Roman"/>
          <w:sz w:val="18"/>
          <w:szCs w:val="18"/>
        </w:rPr>
        <w:t xml:space="preserve"> </w:t>
      </w:r>
      <w:r>
        <w:rPr>
          <w:rFonts w:ascii="Times New Roman" w:hAnsi="Times New Roman"/>
          <w:sz w:val="18"/>
          <w:szCs w:val="18"/>
        </w:rPr>
        <w:t>(</w:t>
      </w:r>
      <w:r w:rsidRPr="003113CA">
        <w:rPr>
          <w:rFonts w:ascii="Times New Roman" w:hAnsi="Times New Roman"/>
          <w:sz w:val="18"/>
          <w:szCs w:val="18"/>
        </w:rPr>
        <w:t>Reprinted with permission from Ref. [</w:t>
      </w:r>
      <w:r>
        <w:rPr>
          <w:rFonts w:ascii="Times New Roman" w:hAnsi="Times New Roman"/>
          <w:sz w:val="18"/>
          <w:szCs w:val="18"/>
        </w:rPr>
        <w:t>7</w:t>
      </w:r>
      <w:r>
        <w:rPr>
          <w:rFonts w:ascii="Times New Roman" w:hAnsi="Times New Roman" w:hint="eastAsia"/>
          <w:sz w:val="18"/>
          <w:szCs w:val="18"/>
        </w:rPr>
        <w:t>7</w:t>
      </w:r>
      <w:r w:rsidRPr="003113CA">
        <w:rPr>
          <w:rFonts w:ascii="Times New Roman" w:hAnsi="Times New Roman"/>
          <w:sz w:val="18"/>
          <w:szCs w:val="18"/>
        </w:rPr>
        <w:t>] copyright (201</w:t>
      </w:r>
      <w:r>
        <w:rPr>
          <w:rFonts w:ascii="Times New Roman" w:hAnsi="Times New Roman" w:hint="eastAsia"/>
          <w:sz w:val="18"/>
          <w:szCs w:val="18"/>
        </w:rPr>
        <w:t>4</w:t>
      </w:r>
      <w:r w:rsidRPr="003113CA">
        <w:rPr>
          <w:rFonts w:ascii="Times New Roman" w:hAnsi="Times New Roman"/>
          <w:sz w:val="18"/>
          <w:szCs w:val="18"/>
        </w:rPr>
        <w:t>),</w:t>
      </w:r>
      <w:r>
        <w:rPr>
          <w:rFonts w:ascii="Times New Roman" w:hAnsi="Times New Roman"/>
          <w:sz w:val="18"/>
          <w:szCs w:val="18"/>
        </w:rPr>
        <w:t xml:space="preserve"> Elsevier)</w:t>
      </w:r>
    </w:p>
    <w:p w14:paraId="5A98C47F" w14:textId="77777777" w:rsidR="005F2088" w:rsidRDefault="005F2088" w:rsidP="00F32FBE">
      <w:pPr>
        <w:tabs>
          <w:tab w:val="left" w:pos="1060"/>
        </w:tabs>
        <w:spacing w:line="300" w:lineRule="exact"/>
        <w:ind w:firstLine="0"/>
        <w:rPr>
          <w:rFonts w:ascii="メイリオ" w:eastAsia="メイリオ" w:hAnsi="メイリオ"/>
          <w:sz w:val="28"/>
          <w:szCs w:val="28"/>
        </w:rPr>
      </w:pPr>
    </w:p>
    <w:p w14:paraId="31B7166D" w14:textId="77777777" w:rsidR="005F2088" w:rsidRDefault="005F2088" w:rsidP="005F2088">
      <w:pPr>
        <w:spacing w:line="300" w:lineRule="exact"/>
      </w:pPr>
      <w:r w:rsidRPr="005F2088">
        <w:rPr>
          <w:rFonts w:ascii="Times New Roman" w:hAnsi="Times New Roman"/>
          <w:color w:val="000000"/>
        </w:rPr>
        <w:t xml:space="preserve">Authors have optimally excited the low frequency FFGW at less than 30 kHz, which was difficult to excite using a conventional piezoelectric transducer. Fitting the experimental phase velocity to that of the </w:t>
      </w:r>
      <w:r w:rsidR="00EA059B" w:rsidRPr="00EA059B">
        <w:rPr>
          <w:rFonts w:ascii="Times New Roman" w:hAnsi="Times New Roman"/>
          <w:color w:val="000000"/>
        </w:rPr>
        <w:t>FFGW</w:t>
      </w:r>
      <w:r w:rsidRPr="00EA059B">
        <w:rPr>
          <w:rFonts w:ascii="Times New Roman" w:hAnsi="Times New Roman"/>
          <w:color w:val="000000"/>
        </w:rPr>
        <w:t xml:space="preserve"> </w:t>
      </w:r>
      <w:r w:rsidRPr="005F2088">
        <w:rPr>
          <w:rFonts w:ascii="Times New Roman" w:hAnsi="Times New Roman"/>
          <w:color w:val="000000"/>
        </w:rPr>
        <w:t>mode yielded a thickness estimate that agreed well with the true wall thickness. The RMS deviation was 0.23</w:t>
      </w:r>
      <w:r w:rsidRPr="005F2088">
        <w:rPr>
          <w:rFonts w:eastAsia="游明朝"/>
          <w:color w:val="000000"/>
        </w:rPr>
        <w:t>±</w:t>
      </w:r>
      <w:r w:rsidRPr="005F2088">
        <w:rPr>
          <w:rFonts w:ascii="Times New Roman" w:hAnsi="Times New Roman"/>
          <w:color w:val="000000"/>
        </w:rPr>
        <w:t>0.11 mm (7.3</w:t>
      </w:r>
      <w:r w:rsidRPr="005F2088">
        <w:rPr>
          <w:rFonts w:eastAsia="游明朝"/>
          <w:color w:val="000000"/>
        </w:rPr>
        <w:t>±</w:t>
      </w:r>
      <w:r w:rsidRPr="005F2088">
        <w:rPr>
          <w:rFonts w:ascii="Times New Roman" w:hAnsi="Times New Roman"/>
          <w:color w:val="000000"/>
        </w:rPr>
        <w:t>2.1 % ), and the RMS CV was 6.0</w:t>
      </w:r>
      <w:r w:rsidRPr="005F2088">
        <w:rPr>
          <w:rFonts w:eastAsia="游明朝"/>
          <w:color w:val="000000"/>
        </w:rPr>
        <w:t>±</w:t>
      </w:r>
      <w:r w:rsidRPr="005F2088">
        <w:rPr>
          <w:rFonts w:ascii="Times New Roman" w:hAnsi="Times New Roman"/>
          <w:color w:val="000000"/>
        </w:rPr>
        <w:t>3.7% (5-mm coating). The studies were performed using axisymmetric phantoms which do not cause the ge</w:t>
      </w:r>
      <w:r w:rsidRPr="005F2088">
        <w:rPr>
          <w:rFonts w:ascii="Times New Roman" w:hAnsi="Times New Roman"/>
          <w:color w:val="000000"/>
        </w:rPr>
        <w:lastRenderedPageBreak/>
        <w:t xml:space="preserve">ometric damping and mode conversion that can be expected with an </w:t>
      </w:r>
      <w:r w:rsidR="00F32FBE" w:rsidRPr="005F2088">
        <w:rPr>
          <w:rFonts w:ascii="Times New Roman" w:hAnsi="Times New Roman"/>
          <w:color w:val="000000"/>
        </w:rPr>
        <w:t>irregularl</w:t>
      </w:r>
      <w:r w:rsidR="00F32FBE">
        <w:rPr>
          <w:rFonts w:ascii="Times New Roman" w:hAnsi="Times New Roman"/>
          <w:color w:val="000000"/>
        </w:rPr>
        <w:t>y</w:t>
      </w:r>
      <w:r w:rsidRPr="005F2088">
        <w:rPr>
          <w:rFonts w:ascii="Times New Roman" w:hAnsi="Times New Roman"/>
          <w:color w:val="000000"/>
        </w:rPr>
        <w:t xml:space="preserve"> shaped bone. However, the PA source was capable to efficiently generate ultrasound inside the tissue</w:t>
      </w:r>
      <w:r w:rsidRPr="005F2088">
        <w:rPr>
          <w:rFonts w:ascii="Times New Roman" w:hAnsi="Times New Roman"/>
          <w:color w:val="000000"/>
        </w:rPr>
        <w:t>，</w:t>
      </w:r>
      <w:r w:rsidRPr="005F2088">
        <w:rPr>
          <w:rFonts w:ascii="Times New Roman" w:hAnsi="Times New Roman"/>
          <w:color w:val="000000"/>
        </w:rPr>
        <w:t>thus avoiding problems related to acoustic coupling. Moreover, PA-QUS permits a non-contact ultrasound assessment, which is advantageous in a clinical setting because no physical contact between the probe head and the patient is needed.</w:t>
      </w:r>
    </w:p>
    <w:p w14:paraId="57E428B7" w14:textId="77777777" w:rsidR="005F2088" w:rsidRDefault="005F2088" w:rsidP="005F2088">
      <w:pPr>
        <w:spacing w:line="300" w:lineRule="exact"/>
      </w:pPr>
      <w:r w:rsidRPr="005F2088">
        <w:rPr>
          <w:rFonts w:ascii="Times New Roman" w:hAnsi="Times New Roman"/>
          <w:color w:val="000000"/>
        </w:rPr>
        <w:tab/>
        <w:t>Steinberg et al. also tried to investigate cortical bone with comparatively inexpensive directly-modulated fiber coupled Laser Diodes (LDs) [80,81]. Their work demonstrates the ability of multispectral PA quantitative sensing to provide both molecular information from the bone absorption spectrum, and bone mechanical status from clinically acceptable acoustic parameters (speed of sound SOS and broadband ultrasonic attenuation BUA) following the axial transmission basis. Excitation was performed optically via a portable triple laser-diode system (650, 760, and 1064 nm) and acoustically via a single element transducer. Additional dual transducers were used for detecting the acoustic waves that were generated by the two modalities. Here, both temporal and spectral parameters were compared between different excitation wavelengths and measurement modalities. The two modalities measured the same physical parameters, specifically, SOS and BUA. The maximal spot diameter was about 4 mm on the bone surface at all wavelengths. Ultrasonic excitation was performed by a 0.5 MHz single element ultrasonic immersion transducer. For both modalities, the same tone burst modulation was used to excite acoustic signals at the bone distal end</w:t>
      </w:r>
      <w:del w:id="5" w:author="Auteur inconnu" w:date="2021-01-02T12:29:00Z">
        <w:r w:rsidRPr="005F2088">
          <w:rPr>
            <w:rFonts w:ascii="Times New Roman" w:hAnsi="Times New Roman"/>
            <w:color w:val="000000"/>
          </w:rPr>
          <w:delText>.</w:delText>
        </w:r>
      </w:del>
      <w:r w:rsidRPr="005F2088">
        <w:rPr>
          <w:rFonts w:ascii="Times New Roman" w:hAnsi="Times New Roman"/>
          <w:color w:val="000000"/>
        </w:rPr>
        <w:t xml:space="preserve"> (0.35 MHz central frequency and 14 μs). </w:t>
      </w:r>
    </w:p>
    <w:p w14:paraId="66FADB81" w14:textId="77777777" w:rsidR="005F2088" w:rsidRDefault="005F2088" w:rsidP="005F2088">
      <w:pPr>
        <w:spacing w:line="300" w:lineRule="exact"/>
        <w:ind w:firstLine="936"/>
      </w:pPr>
      <w:r w:rsidRPr="005F2088">
        <w:rPr>
          <w:rFonts w:ascii="Times New Roman" w:hAnsi="Times New Roman"/>
          <w:color w:val="000000"/>
        </w:rPr>
        <w:t xml:space="preserve">From both photoacoustic and ultrasonic measurements, the first arriving signal (FAS) was identified as the first signal peak and the SOS of the FAS was defined considering the acoustic path from the source to the detector. Between, PA and QUS modalities, there exist some notable differences. The SOS measured by QUS is much higher than the SOS measured by PA. SOS depended on the wavelength in PA measurements the lower the wavelength, the higher the SOS. To understand this result we should note that the QUS FAS mostly propagates in the cortical layer near the bone surface where the acoustic path is the shortest and the SOS is the highest. In addition, the PA effect depend on the wavelength. The PA effect at 650 nm was restricted to the superficial cortical layer due to higher optical absorption and scattering at this wavelength. On the other hand, the tendency of longer wavelengths to penetrate deeper into the bone was shown. </w:t>
      </w:r>
      <w:r w:rsidRPr="005F2088">
        <w:rPr>
          <w:rFonts w:ascii="Times New Roman" w:hAnsi="Times New Roman"/>
          <w:color w:val="000000"/>
        </w:rPr>
        <w:lastRenderedPageBreak/>
        <w:t>At longer wavelengths, the acoustic waves were generated more internally in cortical bone (and thus might follow a different acoustic path compared to waves generated at low wavelength) where the density (and consequently the SOS) was lower [81].</w:t>
      </w:r>
    </w:p>
    <w:p w14:paraId="40C3DAB3" w14:textId="77777777" w:rsidR="005F2088" w:rsidRDefault="005F2088" w:rsidP="005F2088">
      <w:pPr>
        <w:spacing w:line="300" w:lineRule="exact"/>
      </w:pPr>
      <w:r w:rsidRPr="005F2088">
        <w:rPr>
          <w:rFonts w:ascii="Times New Roman" w:hAnsi="Times New Roman"/>
          <w:color w:val="000000"/>
        </w:rPr>
        <w:tab/>
        <w:t xml:space="preserve">This group has recently developed a prototype device for in vivo measurements of human tibiae using a short pulse signal (400 ns) with wavelengths of 910 and 975 nm obtained using fiber coupled pulsed laser diodes [82]. Their final purpose was to achieve both QUS and PA at the bedside for an early detection and monitoring of disease progression and response to </w:t>
      </w:r>
      <w:r>
        <w:rPr>
          <w:rFonts w:ascii="Times New Roman" w:hAnsi="Times New Roman"/>
        </w:rPr>
        <w:t>t</w:t>
      </w:r>
      <w:r w:rsidRPr="005F2088">
        <w:rPr>
          <w:rFonts w:ascii="Times New Roman" w:hAnsi="Times New Roman"/>
          <w:color w:val="000000"/>
        </w:rPr>
        <w:t>herapies. They reported the comparatively large measurement errors and the difference of SOS values between PA and US modalities, which might have resulted from the different propagation modes. They reported also the effects of blood concentration in marrow on PA signal generation and showed that the marrow content is reflected by the ratio of PA signal energies at two different wavelengths. As shown by ex vivo studies, the lower the fat contents in the marrow is</w:t>
      </w:r>
      <w:ins w:id="6" w:author="Auteur inconnu" w:date="2021-01-02T13:42:00Z">
        <w:r w:rsidRPr="005F2088">
          <w:rPr>
            <w:rFonts w:ascii="Times New Roman" w:hAnsi="Times New Roman"/>
            <w:color w:val="000000"/>
          </w:rPr>
          <w:t>,</w:t>
        </w:r>
      </w:ins>
      <w:r w:rsidRPr="005F2088">
        <w:rPr>
          <w:rFonts w:ascii="Times New Roman" w:hAnsi="Times New Roman"/>
          <w:color w:val="000000"/>
        </w:rPr>
        <w:t xml:space="preserve"> the higher the ratio of energies will be. Actually, a clear decrease in the PA energy ratio was found with age, which could potentially be exploited for the diagnosis of osteoporosis because an increase in the bone marrow fat can serve as an early indication of osteoporosis several years prior to decrease of BMD [83].</w:t>
      </w:r>
    </w:p>
    <w:p w14:paraId="34A9E204" w14:textId="77777777" w:rsidR="005F2088" w:rsidRPr="001B114E" w:rsidRDefault="005F2088" w:rsidP="005F2088">
      <w:pPr>
        <w:spacing w:line="300" w:lineRule="exact"/>
        <w:rPr>
          <w:rFonts w:ascii="Times New Roman" w:hAnsi="Times New Roman"/>
        </w:rPr>
      </w:pPr>
      <w:r w:rsidRPr="005F2088">
        <w:rPr>
          <w:rFonts w:ascii="Times New Roman" w:hAnsi="Times New Roman"/>
          <w:color w:val="000000"/>
        </w:rPr>
        <w:tab/>
        <w:t xml:space="preserve"> Most recent studies on the application of PA techniques to bone diagnosis involve photoacoustic imaging. Shubert and Bell applied PA techniques to image the human vertebra, especially the pedicles to guide spinal fusion surgery [84]. Focusing on the different characteristics of cortical and cancellous bones, they found that the signals from cortical bone appeared as high-amplitude signals, while signals from cancellous bone had lower amplitude, particularly at deeper depths (i.e. 3–5cm). </w:t>
      </w:r>
      <w:r w:rsidRPr="001B114E">
        <w:rPr>
          <w:rFonts w:ascii="Times New Roman" w:eastAsia="游明朝" w:hAnsi="Times New Roman"/>
        </w:rPr>
        <w:t>Photoacoustic Microscopy (PAM) is also a growing modality that provides volumetric images with potential to investigate bone microstructure [85].</w:t>
      </w:r>
      <w:r>
        <w:rPr>
          <w:rFonts w:ascii="Times New Roman" w:eastAsia="游明朝" w:hAnsi="Times New Roman"/>
        </w:rPr>
        <w:t xml:space="preserve"> </w:t>
      </w:r>
      <w:r w:rsidRPr="005F2088">
        <w:rPr>
          <w:rFonts w:ascii="Times New Roman" w:hAnsi="Times New Roman"/>
          <w:color w:val="000000"/>
        </w:rPr>
        <w:t>The spatial resolution was not enough for the bone micro structure; however, they suggested the future possibility of PAM in the clinical microscopy and pathology diagnosis.</w:t>
      </w:r>
    </w:p>
    <w:p w14:paraId="745076E3" w14:textId="77777777" w:rsidR="005F2088" w:rsidRDefault="005F2088" w:rsidP="005F2088">
      <w:pPr>
        <w:rPr>
          <w:sz w:val="18"/>
          <w:szCs w:val="18"/>
          <w:lang w:eastAsia="ja-JP"/>
        </w:rPr>
      </w:pPr>
    </w:p>
    <w:p w14:paraId="4DEDCE96" w14:textId="77777777" w:rsidR="005F2088" w:rsidRPr="005F2088" w:rsidRDefault="005F2088" w:rsidP="005F2088">
      <w:pPr>
        <w:spacing w:line="300" w:lineRule="exact"/>
        <w:rPr>
          <w:rFonts w:ascii="Times New Roman" w:hAnsi="Times New Roman"/>
          <w:b/>
          <w:i/>
          <w:color w:val="000000"/>
        </w:rPr>
      </w:pPr>
      <w:r>
        <w:rPr>
          <w:rFonts w:ascii="Times New Roman" w:hAnsi="Times New Roman"/>
          <w:b/>
          <w:i/>
          <w:color w:val="000000"/>
        </w:rPr>
        <w:t xml:space="preserve">15.4.2 </w:t>
      </w:r>
      <w:r w:rsidRPr="005F2088">
        <w:rPr>
          <w:rFonts w:ascii="Times New Roman" w:hAnsi="Times New Roman"/>
          <w:b/>
          <w:i/>
          <w:color w:val="000000"/>
        </w:rPr>
        <w:t>Application of Brillouin scattering technique to bone evaluation</w:t>
      </w:r>
    </w:p>
    <w:p w14:paraId="371B2E87" w14:textId="77777777" w:rsidR="005F2088" w:rsidRDefault="005F2088" w:rsidP="005F2088">
      <w:pPr>
        <w:spacing w:line="300" w:lineRule="exact"/>
        <w:rPr>
          <w:rFonts w:ascii="Times New Roman" w:hAnsi="Times New Roman"/>
        </w:rPr>
      </w:pPr>
    </w:p>
    <w:p w14:paraId="28D4C94F" w14:textId="77777777" w:rsidR="005F2088" w:rsidRDefault="005F2088" w:rsidP="005F2088">
      <w:pPr>
        <w:spacing w:line="300" w:lineRule="exact"/>
      </w:pPr>
      <w:r w:rsidRPr="005F2088">
        <w:rPr>
          <w:rFonts w:ascii="Times New Roman" w:hAnsi="Times New Roman"/>
          <w:color w:val="000000"/>
        </w:rPr>
        <w:t xml:space="preserve">As pointed out in a lot of studies [86], the ultrasonic wave properties in bone show heterogeneous and anisotropic characteristics. For example, cortical bone </w:t>
      </w:r>
      <w:r w:rsidRPr="005F2088">
        <w:rPr>
          <w:rFonts w:ascii="Times New Roman" w:hAnsi="Times New Roman"/>
          <w:color w:val="000000"/>
        </w:rPr>
        <w:lastRenderedPageBreak/>
        <w:t>has a complex structure from the microscopic to the macroscopic levels [87, 88]. Bones of large animals can be classified based on their microstructures, such as plexiform and haversian. These microstructures are also reflected in the anisotropic elastic properties and ultrasonic wave velocities as reported in some studies using acoustic microscopy or conventional ultrasonic techniques [89, 90]. In compact cortical bone, ultrasonic wave velocity depends on bone material properties such as collagen and hydroxyapatite (HAp) crystallites, Ca</w:t>
      </w:r>
      <w:r w:rsidRPr="005F2088">
        <w:rPr>
          <w:rFonts w:ascii="Times New Roman" w:hAnsi="Times New Roman"/>
          <w:color w:val="000000"/>
          <w:vertAlign w:val="subscript"/>
        </w:rPr>
        <w:t>10</w:t>
      </w:r>
      <w:r w:rsidRPr="005F2088">
        <w:rPr>
          <w:rFonts w:ascii="Times New Roman" w:hAnsi="Times New Roman"/>
          <w:color w:val="000000"/>
        </w:rPr>
        <w:t>(PO</w:t>
      </w:r>
      <w:r w:rsidRPr="005F2088">
        <w:rPr>
          <w:rFonts w:ascii="Times New Roman" w:hAnsi="Times New Roman"/>
          <w:color w:val="000000"/>
          <w:vertAlign w:val="subscript"/>
        </w:rPr>
        <w:t>4</w:t>
      </w:r>
      <w:r w:rsidRPr="005F2088">
        <w:rPr>
          <w:rFonts w:ascii="Times New Roman" w:hAnsi="Times New Roman"/>
          <w:color w:val="000000"/>
        </w:rPr>
        <w:t>)</w:t>
      </w:r>
      <w:r w:rsidRPr="005F2088">
        <w:rPr>
          <w:rFonts w:ascii="Times New Roman" w:hAnsi="Times New Roman"/>
          <w:color w:val="000000"/>
          <w:vertAlign w:val="subscript"/>
        </w:rPr>
        <w:t>6</w:t>
      </w:r>
      <w:r w:rsidRPr="005F2088">
        <w:rPr>
          <w:rFonts w:ascii="Times New Roman" w:hAnsi="Times New Roman"/>
          <w:color w:val="000000"/>
        </w:rPr>
        <w:t>(OH)</w:t>
      </w:r>
      <w:r w:rsidRPr="005F2088">
        <w:rPr>
          <w:rFonts w:ascii="Times New Roman" w:hAnsi="Times New Roman"/>
          <w:color w:val="000000"/>
          <w:vertAlign w:val="subscript"/>
        </w:rPr>
        <w:t>2</w:t>
      </w:r>
      <w:r w:rsidRPr="005F2088">
        <w:rPr>
          <w:rFonts w:ascii="Times New Roman" w:hAnsi="Times New Roman"/>
          <w:color w:val="000000"/>
        </w:rPr>
        <w:t xml:space="preserve">, which have hexagonal single crystal lattices with uniaxial anisotropy. Owing to the c-axis of HAp crystallites oriented in parallel with collagen fibrils [87, 91, 92], there have been discussions on the anisotropic elastic properties (or ultrasonic wave properties). The preferred orientation of HAp crystallites in the cortical bone, are measured by the small angle X-ray scattering (SAXS) and X-Ray Diffraction (XRD) [93-98]. Yamato et al, pointed out that the longitudinal wave velocity in a compact bovine cortical bone depended on the HAp crystallites alignment rather than on BMD [99-101]. However, it is difficult to evaluate the pure elastic properties of bone matrix without considering the effects of microstructure and bone marrow which have clear temperature and age dependence [102]. In order to investigate the material properties of bone, the precise elastic evaluation of bone becomes necessary. One of the techniques for this purpose is scanning acoustic microscopy [103]. </w:t>
      </w:r>
    </w:p>
    <w:p w14:paraId="063BB47E" w14:textId="77777777" w:rsidR="005F2088" w:rsidRDefault="005F2088" w:rsidP="005F2088">
      <w:pPr>
        <w:spacing w:line="300" w:lineRule="exact"/>
      </w:pPr>
      <w:r w:rsidRPr="005F2088">
        <w:rPr>
          <w:rFonts w:ascii="Times New Roman" w:hAnsi="Times New Roman"/>
          <w:color w:val="000000"/>
        </w:rPr>
        <w:tab/>
        <w:t>As a non-contact optical technique for the evaluation of minute area of bone, Brillouin light scattering technique is also a good candidate. Brillouin scattering, an interaction between light and thermally excited phonons, was first reported by Brillouin and independently by Mandelshtam [104, 105]. In Brillouin scattering techniques, it is common to measure the spectral shift of scattered light from the incident light, which occurs due to the inelastic scattering process, using a high performance Fabry-Perot interferometer (Fig.</w:t>
      </w:r>
      <w:r w:rsidR="0088567B">
        <w:rPr>
          <w:rFonts w:ascii="Times New Roman" w:hAnsi="Times New Roman"/>
          <w:color w:val="000000"/>
        </w:rPr>
        <w:t>15.19</w:t>
      </w:r>
      <w:r w:rsidRPr="005F2088">
        <w:rPr>
          <w:rFonts w:ascii="Times New Roman" w:hAnsi="Times New Roman"/>
          <w:color w:val="000000"/>
        </w:rPr>
        <w:t xml:space="preserve"> (a)). Here, we define the target phonon wavelength by setting the optical geometry and measure the frequency from the observed spectrum. Material characterization using Brillouin scattering is often referred to as Brillouin spectroscopy and enables the non-contact and non-destructive measurements of the viscoelastic properties in the GHz frequencies. However, bone opacity is a major problem for the application of Brillouin spectroscopy to bone, because the light should interact with the bulk phonons in the material. Therefore, the first Brillouin scattering measurements for bone characterization was late, compared to measurements of soft tissues and col</w:t>
      </w:r>
      <w:r w:rsidRPr="005F2088">
        <w:rPr>
          <w:rFonts w:ascii="Times New Roman" w:hAnsi="Times New Roman"/>
          <w:color w:val="000000"/>
        </w:rPr>
        <w:lastRenderedPageBreak/>
        <w:t>lagen [106-108], and were performed by Lees et al. [109] using deer antler and cow tibia. They reported velocities of 4.86 km/s at 11 GHz for a dried cow tibia specimen, which was higher than the data obtained the conventional ultrasonic techniques in the MHz range [86]. This velocity difference could have resulted from the dry condition and to the difference in frequencies used in conventional US and Brillouin scattering.</w:t>
      </w:r>
    </w:p>
    <w:p w14:paraId="3B88029E" w14:textId="77777777" w:rsidR="005F2088" w:rsidRDefault="00A729F2" w:rsidP="005F2088">
      <w:r>
        <w:rPr>
          <w:noProof/>
        </w:rPr>
        <mc:AlternateContent>
          <mc:Choice Requires="wpg">
            <w:drawing>
              <wp:anchor distT="0" distB="0" distL="114300" distR="114300" simplePos="0" relativeHeight="251654656" behindDoc="0" locked="0" layoutInCell="1" allowOverlap="1" wp14:anchorId="48C30276" wp14:editId="7C423A89">
                <wp:simplePos x="0" y="0"/>
                <wp:positionH relativeFrom="column">
                  <wp:posOffset>365125</wp:posOffset>
                </wp:positionH>
                <wp:positionV relativeFrom="paragraph">
                  <wp:posOffset>152400</wp:posOffset>
                </wp:positionV>
                <wp:extent cx="3672840" cy="1732280"/>
                <wp:effectExtent l="0" t="0" r="0" b="0"/>
                <wp:wrapNone/>
                <wp:docPr id="4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2840" cy="1732280"/>
                          <a:chOff x="1" y="0"/>
                          <a:chExt cx="6601096" cy="3112716"/>
                        </a:xfrm>
                      </wpg:grpSpPr>
                      <wpg:grpSp>
                        <wpg:cNvPr id="43" name="グループ化 2"/>
                        <wpg:cNvGrpSpPr>
                          <a:grpSpLocks/>
                        </wpg:cNvGrpSpPr>
                        <wpg:grpSpPr bwMode="auto">
                          <a:xfrm>
                            <a:off x="1" y="0"/>
                            <a:ext cx="6601096" cy="3112716"/>
                            <a:chOff x="0" y="0"/>
                            <a:chExt cx="8786065" cy="3550507"/>
                          </a:xfrm>
                        </wpg:grpSpPr>
                        <wpg:grpSp>
                          <wpg:cNvPr id="44" name="グループ化 4"/>
                          <wpg:cNvGrpSpPr>
                            <a:grpSpLocks/>
                          </wpg:cNvGrpSpPr>
                          <wpg:grpSpPr bwMode="auto">
                            <a:xfrm>
                              <a:off x="0" y="0"/>
                              <a:ext cx="8786065" cy="3550507"/>
                              <a:chOff x="0" y="0"/>
                              <a:chExt cx="8786065" cy="3550507"/>
                            </a:xfrm>
                          </wpg:grpSpPr>
                          <wps:wsp>
                            <wps:cNvPr id="45" name="直線コネクタ 7"/>
                            <wps:cNvCnPr>
                              <a:cxnSpLocks/>
                            </wps:cNvCnPr>
                            <wps:spPr bwMode="auto">
                              <a:xfrm flipH="1">
                                <a:off x="1302280" y="2123837"/>
                                <a:ext cx="636104" cy="194710"/>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46" name="直線コネクタ 8"/>
                            <wps:cNvCnPr>
                              <a:cxnSpLocks/>
                            </wps:cNvCnPr>
                            <wps:spPr bwMode="auto">
                              <a:xfrm>
                                <a:off x="1302280" y="2329442"/>
                                <a:ext cx="636104" cy="205605"/>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47" name="直線コネクタ 9"/>
                            <wps:cNvCnPr>
                              <a:cxnSpLocks/>
                            </wps:cNvCnPr>
                            <wps:spPr bwMode="auto">
                              <a:xfrm rot="20760000" flipH="1">
                                <a:off x="3149957" y="2442737"/>
                                <a:ext cx="296747" cy="46612"/>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48" name="直線コネクタ 10"/>
                            <wps:cNvCnPr>
                              <a:cxnSpLocks/>
                            </wps:cNvCnPr>
                            <wps:spPr bwMode="auto">
                              <a:xfrm rot="600000">
                                <a:off x="3151039" y="2161152"/>
                                <a:ext cx="394970" cy="127665"/>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49" name="直線コネクタ 11"/>
                            <wps:cNvCnPr>
                              <a:cxnSpLocks/>
                            </wps:cNvCnPr>
                            <wps:spPr bwMode="auto">
                              <a:xfrm flipH="1">
                                <a:off x="1913505" y="2115627"/>
                                <a:ext cx="1249015" cy="0"/>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50" name="直線コネクタ 12"/>
                            <wps:cNvCnPr>
                              <a:cxnSpLocks/>
                            </wps:cNvCnPr>
                            <wps:spPr bwMode="auto">
                              <a:xfrm flipH="1">
                                <a:off x="2004715" y="2535047"/>
                                <a:ext cx="1146823" cy="0"/>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g:grpSp>
                            <wpg:cNvPr id="51" name="グループ化 13"/>
                            <wpg:cNvGrpSpPr>
                              <a:grpSpLocks/>
                            </wpg:cNvGrpSpPr>
                            <wpg:grpSpPr bwMode="auto">
                              <a:xfrm>
                                <a:off x="3777939" y="956620"/>
                                <a:ext cx="2905172" cy="1685976"/>
                                <a:chOff x="3777939" y="956620"/>
                                <a:chExt cx="4128670" cy="2500103"/>
                              </a:xfrm>
                            </wpg:grpSpPr>
                            <wps:wsp>
                              <wps:cNvPr id="52" name="正方形/長方形 53"/>
                              <wps:cNvSpPr>
                                <a:spLocks/>
                              </wps:cNvSpPr>
                              <wps:spPr bwMode="auto">
                                <a:xfrm>
                                  <a:off x="4434175" y="956620"/>
                                  <a:ext cx="3472434" cy="2371719"/>
                                </a:xfrm>
                                <a:prstGeom prst="rect">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 name="正方形/長方形 54"/>
                              <wps:cNvSpPr>
                                <a:spLocks/>
                              </wps:cNvSpPr>
                              <wps:spPr bwMode="auto">
                                <a:xfrm>
                                  <a:off x="3777939" y="1602419"/>
                                  <a:ext cx="656236" cy="1080120"/>
                                </a:xfrm>
                                <a:prstGeom prst="rect">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54" name="グループ化 55"/>
                              <wpg:cNvGrpSpPr>
                                <a:grpSpLocks/>
                              </wpg:cNvGrpSpPr>
                              <wpg:grpSpPr bwMode="auto">
                                <a:xfrm rot="5400000">
                                  <a:off x="4901346" y="2276751"/>
                                  <a:ext cx="209524" cy="602052"/>
                                  <a:chOff x="4901345" y="2276751"/>
                                  <a:chExt cx="278876" cy="728483"/>
                                </a:xfrm>
                              </wpg:grpSpPr>
                              <wps:wsp>
                                <wps:cNvPr id="55" name="フローチャート : 論理積ゲート 276"/>
                                <wps:cNvSpPr>
                                  <a:spLocks/>
                                </wps:cNvSpPr>
                                <wps:spPr bwMode="auto">
                                  <a:xfrm>
                                    <a:off x="4906170" y="2276751"/>
                                    <a:ext cx="274051" cy="728483"/>
                                  </a:xfrm>
                                  <a:prstGeom prst="flowChartDelay">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 name="正方形/長方形 91"/>
                                <wps:cNvSpPr>
                                  <a:spLocks/>
                                </wps:cNvSpPr>
                                <wps:spPr bwMode="auto">
                                  <a:xfrm>
                                    <a:off x="4901345" y="2276752"/>
                                    <a:ext cx="100953" cy="72848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57" name="直線コネクタ 56"/>
                              <wps:cNvCnPr>
                                <a:cxnSpLocks/>
                              </wps:cNvCnPr>
                              <wps:spPr bwMode="auto">
                                <a:xfrm rot="2700000">
                                  <a:off x="3835553" y="2142477"/>
                                  <a:ext cx="541006"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直線コネクタ 57"/>
                              <wps:cNvCnPr>
                                <a:cxnSpLocks/>
                              </wps:cNvCnPr>
                              <wps:spPr bwMode="auto">
                                <a:xfrm>
                                  <a:off x="4782549" y="1378454"/>
                                  <a:ext cx="447113"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正方形/長方形 58"/>
                              <wps:cNvSpPr>
                                <a:spLocks/>
                              </wps:cNvSpPr>
                              <wps:spPr bwMode="auto">
                                <a:xfrm>
                                  <a:off x="6001224" y="2818614"/>
                                  <a:ext cx="72008" cy="39277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 name="正方形/長方形 59"/>
                              <wps:cNvSpPr>
                                <a:spLocks/>
                              </wps:cNvSpPr>
                              <wps:spPr bwMode="auto">
                                <a:xfrm>
                                  <a:off x="6170392" y="2818614"/>
                                  <a:ext cx="72008" cy="39277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1" name="直線コネクタ 60"/>
                              <wps:cNvCnPr>
                                <a:cxnSpLocks/>
                              </wps:cNvCnPr>
                              <wps:spPr bwMode="auto">
                                <a:xfrm rot="7200000">
                                  <a:off x="5650096" y="1343724"/>
                                  <a:ext cx="252385"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直線コネクタ 61"/>
                              <wps:cNvCnPr>
                                <a:cxnSpLocks/>
                              </wps:cNvCnPr>
                              <wps:spPr bwMode="auto">
                                <a:xfrm>
                                  <a:off x="4111516" y="2149447"/>
                                  <a:ext cx="809586"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63" name="直線コネクタ 62"/>
                              <wps:cNvCnPr>
                                <a:cxnSpLocks/>
                              </wps:cNvCnPr>
                              <wps:spPr bwMode="auto">
                                <a:xfrm rot="5400000">
                                  <a:off x="4720939" y="2787129"/>
                                  <a:ext cx="260539" cy="4225"/>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2" name="直線コネクタ 63"/>
                              <wps:cNvCnPr>
                                <a:cxnSpLocks/>
                              </wps:cNvCnPr>
                              <wps:spPr bwMode="auto">
                                <a:xfrm rot="5400000">
                                  <a:off x="4881157" y="2903266"/>
                                  <a:ext cx="507717" cy="4225"/>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3" name="直線コネクタ 64"/>
                              <wps:cNvCnPr>
                                <a:cxnSpLocks/>
                              </wps:cNvCnPr>
                              <wps:spPr bwMode="auto">
                                <a:xfrm flipH="1">
                                  <a:off x="4853321" y="1378454"/>
                                  <a:ext cx="152784" cy="1094561"/>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4" name="直線コネクタ 65"/>
                              <wps:cNvCnPr>
                                <a:cxnSpLocks/>
                              </wps:cNvCnPr>
                              <wps:spPr bwMode="auto">
                                <a:xfrm>
                                  <a:off x="5006106" y="1378454"/>
                                  <a:ext cx="126797" cy="1098186"/>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5" name="直線コネクタ 66"/>
                              <wps:cNvCnPr>
                                <a:cxnSpLocks/>
                              </wps:cNvCnPr>
                              <wps:spPr bwMode="auto">
                                <a:xfrm>
                                  <a:off x="5114295" y="3139377"/>
                                  <a:ext cx="1928056"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6" name="直線コネクタ 67"/>
                              <wps:cNvCnPr>
                                <a:cxnSpLocks/>
                              </wps:cNvCnPr>
                              <wps:spPr bwMode="auto">
                                <a:xfrm>
                                  <a:off x="4836341" y="2890622"/>
                                  <a:ext cx="2323184"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7" name="直線コネクタ 68"/>
                              <wps:cNvCnPr>
                                <a:cxnSpLocks/>
                              </wps:cNvCnPr>
                              <wps:spPr bwMode="auto">
                                <a:xfrm flipV="1">
                                  <a:off x="5705728" y="1657165"/>
                                  <a:ext cx="520842" cy="28589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198" name="二等辺三角形 69"/>
                              <wps:cNvSpPr>
                                <a:spLocks/>
                              </wps:cNvSpPr>
                              <wps:spPr bwMode="auto">
                                <a:xfrm rot="5400000">
                                  <a:off x="6226569" y="1585157"/>
                                  <a:ext cx="144016" cy="144016"/>
                                </a:xfrm>
                                <a:prstGeom prst="triangle">
                                  <a:avLst>
                                    <a:gd name="adj" fmla="val 50000"/>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 name="直線コネクタ 70"/>
                              <wps:cNvCnPr>
                                <a:cxnSpLocks/>
                              </wps:cNvCnPr>
                              <wps:spPr bwMode="auto">
                                <a:xfrm flipH="1" flipV="1">
                                  <a:off x="5792063" y="1343724"/>
                                  <a:ext cx="434506" cy="313441"/>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00" name="正方形/長方形 71"/>
                              <wps:cNvSpPr>
                                <a:spLocks/>
                              </wps:cNvSpPr>
                              <wps:spPr bwMode="auto">
                                <a:xfrm rot="2700000">
                                  <a:off x="6125945" y="1888844"/>
                                  <a:ext cx="79209" cy="522778"/>
                                </a:xfrm>
                                <a:prstGeom prst="rect">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201" name="正方形/長方形 72"/>
                              <wps:cNvSpPr>
                                <a:spLocks/>
                              </wps:cNvSpPr>
                              <wps:spPr bwMode="auto">
                                <a:xfrm rot="2700000">
                                  <a:off x="6298713" y="2039757"/>
                                  <a:ext cx="72008" cy="522778"/>
                                </a:xfrm>
                                <a:prstGeom prst="rect">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202" name="直線コネクタ 73"/>
                              <wps:cNvCnPr>
                                <a:cxnSpLocks/>
                              </wps:cNvCnPr>
                              <wps:spPr bwMode="auto">
                                <a:xfrm>
                                  <a:off x="5785200" y="1346471"/>
                                  <a:ext cx="2111989"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g:grpSp>
                              <wpg:cNvPr id="203" name="グループ化 74"/>
                              <wpg:cNvGrpSpPr>
                                <a:grpSpLocks/>
                              </wpg:cNvGrpSpPr>
                              <wpg:grpSpPr bwMode="auto">
                                <a:xfrm rot="10800000">
                                  <a:off x="7300242" y="1047491"/>
                                  <a:ext cx="209524" cy="602052"/>
                                  <a:chOff x="7300242" y="1047491"/>
                                  <a:chExt cx="278876" cy="728483"/>
                                </a:xfrm>
                              </wpg:grpSpPr>
                              <wps:wsp>
                                <wps:cNvPr id="206" name="フローチャート : 論理積ゲート 274"/>
                                <wps:cNvSpPr>
                                  <a:spLocks/>
                                </wps:cNvSpPr>
                                <wps:spPr bwMode="auto">
                                  <a:xfrm>
                                    <a:off x="7305067" y="1047491"/>
                                    <a:ext cx="274051" cy="728483"/>
                                  </a:xfrm>
                                  <a:prstGeom prst="flowChartDelay">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 name="正方形/長方形 89"/>
                                <wps:cNvSpPr>
                                  <a:spLocks/>
                                </wps:cNvSpPr>
                                <wps:spPr bwMode="auto">
                                  <a:xfrm>
                                    <a:off x="7300242" y="1047492"/>
                                    <a:ext cx="100953" cy="72848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08" name="直線矢印コネクタ 75"/>
                              <wps:cNvCnPr>
                                <a:cxnSpLocks/>
                              </wps:cNvCnPr>
                              <wps:spPr bwMode="auto">
                                <a:xfrm flipV="1">
                                  <a:off x="6378386" y="1343382"/>
                                  <a:ext cx="248014" cy="2745"/>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12" name="直線矢印コネクタ 76"/>
                              <wps:cNvCnPr>
                                <a:cxnSpLocks/>
                              </wps:cNvCnPr>
                              <wps:spPr bwMode="auto">
                                <a:xfrm flipV="1">
                                  <a:off x="5281145" y="3132504"/>
                                  <a:ext cx="248014" cy="2747"/>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15" name="直線矢印コネクタ 77"/>
                              <wps:cNvCnPr>
                                <a:cxnSpLocks/>
                              </wps:cNvCnPr>
                              <wps:spPr bwMode="auto">
                                <a:xfrm flipV="1">
                                  <a:off x="5281144" y="2890622"/>
                                  <a:ext cx="248014" cy="2747"/>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16" name="直線コネクタ 78"/>
                              <wps:cNvCnPr>
                                <a:cxnSpLocks/>
                              </wps:cNvCnPr>
                              <wps:spPr bwMode="auto">
                                <a:xfrm rot="2700000">
                                  <a:off x="4798023" y="2131740"/>
                                  <a:ext cx="229441"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18" name="直線コネクタ 79"/>
                              <wps:cNvCnPr>
                                <a:cxnSpLocks/>
                              </wps:cNvCnPr>
                              <wps:spPr bwMode="auto">
                                <a:xfrm rot="2700000">
                                  <a:off x="4697860" y="3009889"/>
                                  <a:ext cx="541006"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19" name="直線コネクタ 80"/>
                              <wps:cNvCnPr>
                                <a:cxnSpLocks/>
                              </wps:cNvCnPr>
                              <wps:spPr bwMode="auto">
                                <a:xfrm rot="2700000">
                                  <a:off x="5445218" y="2533073"/>
                                  <a:ext cx="1842187"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20" name="直線コネクタ 81"/>
                              <wps:cNvCnPr>
                                <a:cxnSpLocks/>
                              </wps:cNvCnPr>
                              <wps:spPr bwMode="auto">
                                <a:xfrm rot="2700000">
                                  <a:off x="5598353" y="2245041"/>
                                  <a:ext cx="1823948" cy="511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21" name="直線矢印コネクタ 82"/>
                              <wps:cNvCnPr>
                                <a:cxnSpLocks/>
                              </wps:cNvCnPr>
                              <wps:spPr bwMode="auto">
                                <a:xfrm rot="10800000" flipV="1">
                                  <a:off x="5681202" y="2890622"/>
                                  <a:ext cx="248014" cy="2747"/>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22" name="直線矢印コネクタ 83"/>
                              <wps:cNvCnPr>
                                <a:cxnSpLocks/>
                              </wps:cNvCnPr>
                              <wps:spPr bwMode="auto">
                                <a:xfrm rot="13440000" flipV="1">
                                  <a:off x="6017884" y="1880468"/>
                                  <a:ext cx="169395" cy="2747"/>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23" name="直線矢印コネクタ 84"/>
                              <wps:cNvCnPr>
                                <a:cxnSpLocks/>
                              </wps:cNvCnPr>
                              <wps:spPr bwMode="auto">
                                <a:xfrm rot="2820000" flipV="1">
                                  <a:off x="5857443" y="1725657"/>
                                  <a:ext cx="139996" cy="2747"/>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24" name="直線コネクタ 85"/>
                              <wps:cNvCnPr>
                                <a:cxnSpLocks/>
                              </wps:cNvCnPr>
                              <wps:spPr bwMode="auto">
                                <a:xfrm>
                                  <a:off x="5650743" y="1813776"/>
                                  <a:ext cx="56568" cy="240119"/>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25" name="二等辺三角形 86"/>
                              <wps:cNvSpPr>
                                <a:spLocks/>
                              </wps:cNvSpPr>
                              <wps:spPr bwMode="auto">
                                <a:xfrm rot="4500000">
                                  <a:off x="5704836" y="1481102"/>
                                  <a:ext cx="144016" cy="144016"/>
                                </a:xfrm>
                                <a:prstGeom prst="triangle">
                                  <a:avLst>
                                    <a:gd name="adj" fmla="val 50000"/>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7" name="直線コネクタ 87"/>
                              <wps:cNvCnPr>
                                <a:cxnSpLocks/>
                              </wps:cNvCnPr>
                              <wps:spPr bwMode="auto">
                                <a:xfrm flipV="1">
                                  <a:off x="7042351" y="2711918"/>
                                  <a:ext cx="231387" cy="512634"/>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8" name="正方形/長方形 14"/>
                            <wps:cNvSpPr>
                              <a:spLocks/>
                            </wps:cNvSpPr>
                            <wps:spPr bwMode="auto">
                              <a:xfrm>
                                <a:off x="394018" y="114551"/>
                                <a:ext cx="1280549" cy="459372"/>
                              </a:xfrm>
                              <a:prstGeom prst="rect">
                                <a:avLst/>
                              </a:prstGeom>
                              <a:noFill/>
                              <a:ln w="19050" algn="ctr">
                                <a:solidFill>
                                  <a:srgbClr val="000000">
                                    <a:alpha val="87842"/>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229" name="グループ化 15"/>
                            <wpg:cNvGrpSpPr>
                              <a:grpSpLocks/>
                            </wpg:cNvGrpSpPr>
                            <wpg:grpSpPr bwMode="auto">
                              <a:xfrm rot="10800000">
                                <a:off x="3005115" y="2123837"/>
                                <a:ext cx="157417" cy="411210"/>
                                <a:chOff x="3005115" y="2123837"/>
                                <a:chExt cx="278876" cy="728483"/>
                              </a:xfrm>
                            </wpg:grpSpPr>
                            <wps:wsp>
                              <wps:cNvPr id="230" name="正方形/長方形 50"/>
                              <wps:cNvSpPr>
                                <a:spLocks/>
                              </wps:cNvSpPr>
                              <wps:spPr bwMode="auto">
                                <a:xfrm>
                                  <a:off x="3005115" y="2123838"/>
                                  <a:ext cx="100953" cy="72848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 name="フローチャート : 論理積ゲート 237"/>
                              <wps:cNvSpPr>
                                <a:spLocks/>
                              </wps:cNvSpPr>
                              <wps:spPr bwMode="auto">
                                <a:xfrm>
                                  <a:off x="3009940" y="2123837"/>
                                  <a:ext cx="274051" cy="728483"/>
                                </a:xfrm>
                                <a:prstGeom prst="flowChartDelay">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232" name="グループ化 16"/>
                            <wpg:cNvGrpSpPr>
                              <a:grpSpLocks/>
                            </wpg:cNvGrpSpPr>
                            <wpg:grpSpPr bwMode="auto">
                              <a:xfrm>
                                <a:off x="1924974" y="2123837"/>
                                <a:ext cx="157417" cy="411210"/>
                                <a:chOff x="1924974" y="2123837"/>
                                <a:chExt cx="278876" cy="728483"/>
                              </a:xfrm>
                            </wpg:grpSpPr>
                            <wps:wsp>
                              <wps:cNvPr id="233" name="正方形/長方形 48"/>
                              <wps:cNvSpPr>
                                <a:spLocks/>
                              </wps:cNvSpPr>
                              <wps:spPr bwMode="auto">
                                <a:xfrm>
                                  <a:off x="1924974" y="2123838"/>
                                  <a:ext cx="100953" cy="728481"/>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4" name="フローチャート : 論理積ゲート 236"/>
                              <wps:cNvSpPr>
                                <a:spLocks/>
                              </wps:cNvSpPr>
                              <wps:spPr bwMode="auto">
                                <a:xfrm>
                                  <a:off x="1929799" y="2123837"/>
                                  <a:ext cx="274051" cy="728483"/>
                                </a:xfrm>
                                <a:prstGeom prst="flowChartDelay">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35" name="直線コネクタ 17"/>
                            <wps:cNvCnPr>
                              <a:cxnSpLocks/>
                            </wps:cNvCnPr>
                            <wps:spPr bwMode="auto">
                              <a:xfrm>
                                <a:off x="1197122" y="2182724"/>
                                <a:ext cx="163000" cy="318239"/>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36" name="直線コネクタ 18"/>
                            <wps:cNvCnPr>
                              <a:cxnSpLocks/>
                            </wps:cNvCnPr>
                            <wps:spPr bwMode="auto">
                              <a:xfrm>
                                <a:off x="3666576" y="1378190"/>
                                <a:ext cx="0" cy="292761"/>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37" name="直線コネクタ 19"/>
                            <wps:cNvCnPr>
                              <a:cxnSpLocks/>
                            </wps:cNvCnPr>
                            <wps:spPr bwMode="auto">
                              <a:xfrm>
                                <a:off x="3666576" y="1814967"/>
                                <a:ext cx="0" cy="292761"/>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直線コネクタ 20"/>
                            <wps:cNvCnPr>
                              <a:cxnSpLocks/>
                            </wps:cNvCnPr>
                            <wps:spPr bwMode="auto">
                              <a:xfrm flipH="1">
                                <a:off x="2601533" y="344907"/>
                                <a:ext cx="20289" cy="1921034"/>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39" name="直線コネクタ 21"/>
                            <wps:cNvCnPr>
                              <a:cxnSpLocks/>
                            </wps:cNvCnPr>
                            <wps:spPr bwMode="auto">
                              <a:xfrm flipV="1">
                                <a:off x="3447935" y="1803781"/>
                                <a:ext cx="28764" cy="62846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0" name="直線コネクタ 22"/>
                            <wps:cNvCnPr>
                              <a:cxnSpLocks/>
                            </wps:cNvCnPr>
                            <wps:spPr bwMode="auto">
                              <a:xfrm flipV="1">
                                <a:off x="3554094" y="1749077"/>
                                <a:ext cx="0" cy="580365"/>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1" name="直線コネクタ 23"/>
                            <wps:cNvCnPr>
                              <a:cxnSpLocks/>
                            </wps:cNvCnPr>
                            <wps:spPr bwMode="auto">
                              <a:xfrm flipV="1">
                                <a:off x="3462317" y="1756320"/>
                                <a:ext cx="315622" cy="58647"/>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2" name="直線コネクタ 24"/>
                            <wps:cNvCnPr>
                              <a:cxnSpLocks/>
                            </wps:cNvCnPr>
                            <wps:spPr bwMode="auto">
                              <a:xfrm>
                                <a:off x="3554094" y="1749077"/>
                                <a:ext cx="223845" cy="7243"/>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3" name="直線コネクタ 25"/>
                            <wps:cNvCnPr>
                              <a:cxnSpLocks/>
                            </wps:cNvCnPr>
                            <wps:spPr bwMode="auto">
                              <a:xfrm>
                                <a:off x="3777939" y="1756320"/>
                                <a:ext cx="320685" cy="5228"/>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4" name="直線コネクタ 26"/>
                            <wps:cNvCnPr>
                              <a:cxnSpLocks/>
                            </wps:cNvCnPr>
                            <wps:spPr bwMode="auto">
                              <a:xfrm>
                                <a:off x="4012664" y="360744"/>
                                <a:ext cx="0" cy="1395574"/>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5" name="直線矢印コネクタ 27"/>
                            <wps:cNvCnPr>
                              <a:cxnSpLocks/>
                            </wps:cNvCnPr>
                            <wps:spPr bwMode="auto">
                              <a:xfrm>
                                <a:off x="2615484" y="896688"/>
                                <a:ext cx="0" cy="161842"/>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46" name="直線矢印コネクタ 28"/>
                            <wps:cNvCnPr>
                              <a:cxnSpLocks/>
                            </wps:cNvCnPr>
                            <wps:spPr bwMode="auto">
                              <a:xfrm>
                                <a:off x="4014514" y="734846"/>
                                <a:ext cx="0" cy="323683"/>
                              </a:xfrm>
                              <a:prstGeom prst="straightConnector1">
                                <a:avLst/>
                              </a:prstGeom>
                              <a:noFill/>
                              <a:ln w="190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47" name="直線コネクタ 29"/>
                            <wps:cNvCnPr>
                              <a:cxnSpLocks/>
                            </wps:cNvCnPr>
                            <wps:spPr bwMode="auto">
                              <a:xfrm flipH="1">
                                <a:off x="1284067" y="2319023"/>
                                <a:ext cx="1261505" cy="0"/>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s:wsp>
                            <wps:cNvPr id="248" name="二等辺三角形 30"/>
                            <wps:cNvSpPr>
                              <a:spLocks/>
                            </wps:cNvSpPr>
                            <wps:spPr bwMode="auto">
                              <a:xfrm rot="-2760000">
                                <a:off x="2495505" y="2264454"/>
                                <a:ext cx="189332" cy="108189"/>
                              </a:xfrm>
                              <a:prstGeom prst="triangle">
                                <a:avLst>
                                  <a:gd name="adj" fmla="val 50000"/>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249" name="テキスト ボックス 131"/>
                            <wps:cNvSpPr txBox="1">
                              <a:spLocks/>
                            </wps:cNvSpPr>
                            <wps:spPr bwMode="auto">
                              <a:xfrm>
                                <a:off x="1698529" y="237545"/>
                                <a:ext cx="1306383" cy="608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782EF"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Main</w:t>
                                  </w:r>
                                </w:p>
                              </w:txbxContent>
                            </wps:txbx>
                            <wps:bodyPr rot="0" vert="horz" wrap="square" lIns="91440" tIns="45720" rIns="91440" bIns="45720" anchor="t" anchorCtr="0" upright="1">
                              <a:noAutofit/>
                            </wps:bodyPr>
                          </wps:wsp>
                          <wps:wsp>
                            <wps:cNvPr id="250" name="テキスト ボックス 132"/>
                            <wps:cNvSpPr txBox="1">
                              <a:spLocks/>
                            </wps:cNvSpPr>
                            <wps:spPr bwMode="auto">
                              <a:xfrm>
                                <a:off x="2545571" y="382918"/>
                                <a:ext cx="2155455" cy="608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67FD1"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Reference</w:t>
                                  </w:r>
                                </w:p>
                              </w:txbxContent>
                            </wps:txbx>
                            <wps:bodyPr rot="0" vert="horz" wrap="square" lIns="91440" tIns="45720" rIns="91440" bIns="45720" anchor="t" anchorCtr="0" upright="1">
                              <a:noAutofit/>
                            </wps:bodyPr>
                          </wps:wsp>
                          <wps:wsp>
                            <wps:cNvPr id="254" name="テキスト ボックス 133"/>
                            <wps:cNvSpPr txBox="1">
                              <a:spLocks/>
                            </wps:cNvSpPr>
                            <wps:spPr bwMode="auto">
                              <a:xfrm>
                                <a:off x="0" y="0"/>
                                <a:ext cx="1981963" cy="608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07242" w14:textId="77777777" w:rsidR="005F2088" w:rsidRDefault="005F2088" w:rsidP="005F2088">
                                  <w:pPr>
                                    <w:pStyle w:val="Web"/>
                                    <w:spacing w:before="0" w:beforeAutospacing="0" w:after="0" w:afterAutospacing="0"/>
                                    <w:jc w:val="center"/>
                                  </w:pPr>
                                  <w:r>
                                    <w:rPr>
                                      <w:rFonts w:ascii="Times New Roman" w:hAnsi="Times New Roman"/>
                                      <w:color w:val="000000"/>
                                      <w:kern w:val="24"/>
                                      <w:sz w:val="18"/>
                                      <w:szCs w:val="18"/>
                                    </w:rPr>
                                    <w:t>Laser</w:t>
                                  </w:r>
                                </w:p>
                              </w:txbxContent>
                            </wps:txbx>
                            <wps:bodyPr rot="0" vert="horz" wrap="square" lIns="91440" tIns="45720" rIns="91440" bIns="45720" anchor="t" anchorCtr="0" upright="1">
                              <a:noAutofit/>
                            </wps:bodyPr>
                          </wps:wsp>
                          <wps:wsp>
                            <wps:cNvPr id="255" name="直線コネクタ 34"/>
                            <wps:cNvCnPr>
                              <a:cxnSpLocks/>
                            </wps:cNvCnPr>
                            <wps:spPr bwMode="auto">
                              <a:xfrm>
                                <a:off x="6683111" y="1094887"/>
                                <a:ext cx="223825"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56" name="直線コネクタ 35"/>
                            <wps:cNvCnPr>
                              <a:cxnSpLocks/>
                            </wps:cNvCnPr>
                            <wps:spPr bwMode="auto">
                              <a:xfrm>
                                <a:off x="6683111" y="1310911"/>
                                <a:ext cx="223825" cy="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57" name="正方形/長方形 36"/>
                            <wps:cNvSpPr>
                              <a:spLocks/>
                            </wps:cNvSpPr>
                            <wps:spPr bwMode="auto">
                              <a:xfrm>
                                <a:off x="6914223" y="1038063"/>
                                <a:ext cx="714129" cy="350974"/>
                              </a:xfrm>
                              <a:prstGeom prst="rect">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8" name="テキスト ボックス 137"/>
                            <wps:cNvSpPr txBox="1">
                              <a:spLocks/>
                            </wps:cNvSpPr>
                            <wps:spPr bwMode="auto">
                              <a:xfrm>
                                <a:off x="6771304" y="904526"/>
                                <a:ext cx="1682100" cy="608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66FC2"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PMT</w:t>
                                  </w:r>
                                </w:p>
                              </w:txbxContent>
                            </wps:txbx>
                            <wps:bodyPr rot="0" vert="horz" wrap="square" lIns="91440" tIns="45720" rIns="91440" bIns="45720" anchor="t" anchorCtr="0" upright="1">
                              <a:noAutofit/>
                            </wps:bodyPr>
                          </wps:wsp>
                          <wps:wsp>
                            <wps:cNvPr id="259" name="テキスト ボックス 138"/>
                            <wps:cNvSpPr txBox="1">
                              <a:spLocks/>
                            </wps:cNvSpPr>
                            <wps:spPr bwMode="auto">
                              <a:xfrm>
                                <a:off x="6067093" y="1589096"/>
                                <a:ext cx="2718972" cy="75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978DD" w14:textId="77777777" w:rsidR="005F2088" w:rsidRDefault="005F2088" w:rsidP="005F2088">
                                  <w:pPr>
                                    <w:pStyle w:val="Web"/>
                                    <w:spacing w:before="0" w:beforeAutospacing="0" w:after="0" w:afterAutospacing="0" w:line="240" w:lineRule="exact"/>
                                    <w:jc w:val="center"/>
                                  </w:pPr>
                                  <w:r>
                                    <w:rPr>
                                      <w:rFonts w:ascii="Times New Roman" w:eastAsia="游明朝" w:hAnsi="Times New Roman"/>
                                      <w:color w:val="000000"/>
                                      <w:kern w:val="24"/>
                                      <w:sz w:val="18"/>
                                      <w:szCs w:val="18"/>
                                    </w:rPr>
                                    <w:t>Photon</w:t>
                                  </w:r>
                                </w:p>
                                <w:p w14:paraId="066E5502" w14:textId="77777777" w:rsidR="005F2088" w:rsidRDefault="005F2088" w:rsidP="005F2088">
                                  <w:pPr>
                                    <w:pStyle w:val="Web"/>
                                    <w:spacing w:before="0" w:beforeAutospacing="0" w:after="0" w:afterAutospacing="0" w:line="240" w:lineRule="exact"/>
                                    <w:jc w:val="center"/>
                                  </w:pPr>
                                  <w:r>
                                    <w:rPr>
                                      <w:rFonts w:ascii="Times New Roman" w:eastAsia="游明朝" w:hAnsi="Times New Roman"/>
                                      <w:color w:val="000000"/>
                                      <w:kern w:val="24"/>
                                      <w:sz w:val="18"/>
                                      <w:szCs w:val="18"/>
                                    </w:rPr>
                                    <w:t>counter</w:t>
                                  </w:r>
                                </w:p>
                              </w:txbxContent>
                            </wps:txbx>
                            <wps:bodyPr rot="0" vert="horz" wrap="square" lIns="91440" tIns="45720" rIns="91440" bIns="45720" anchor="t" anchorCtr="0" upright="1">
                              <a:noAutofit/>
                            </wps:bodyPr>
                          </wps:wsp>
                          <wps:wsp>
                            <wps:cNvPr id="260" name="正方形/長方形 39"/>
                            <wps:cNvSpPr>
                              <a:spLocks/>
                            </wps:cNvSpPr>
                            <wps:spPr bwMode="auto">
                              <a:xfrm>
                                <a:off x="6902318" y="1670951"/>
                                <a:ext cx="1008111" cy="703236"/>
                              </a:xfrm>
                              <a:prstGeom prst="rect">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1" name="テキスト ボックス 140"/>
                            <wps:cNvSpPr txBox="1">
                              <a:spLocks/>
                            </wps:cNvSpPr>
                            <wps:spPr bwMode="auto">
                              <a:xfrm>
                                <a:off x="6782028" y="2500966"/>
                                <a:ext cx="1703232" cy="608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707EC"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Computer</w:t>
                                  </w:r>
                                </w:p>
                              </w:txbxContent>
                            </wps:txbx>
                            <wps:bodyPr rot="0" vert="horz" wrap="square" lIns="91440" tIns="45720" rIns="91440" bIns="45720" anchor="t" anchorCtr="0" upright="1">
                              <a:noAutofit/>
                            </wps:bodyPr>
                          </wps:wsp>
                          <wps:wsp>
                            <wps:cNvPr id="262" name="正方形/長方形 41"/>
                            <wps:cNvSpPr>
                              <a:spLocks/>
                            </wps:cNvSpPr>
                            <wps:spPr bwMode="auto">
                              <a:xfrm>
                                <a:off x="6925644" y="2628622"/>
                                <a:ext cx="1224135" cy="346215"/>
                              </a:xfrm>
                              <a:prstGeom prst="rect">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3" name="直線コネクタ 42"/>
                            <wps:cNvCnPr>
                              <a:cxnSpLocks/>
                            </wps:cNvCnPr>
                            <wps:spPr bwMode="auto">
                              <a:xfrm>
                                <a:off x="7122960" y="1380481"/>
                                <a:ext cx="0" cy="29047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64" name="直線コネクタ 43"/>
                            <wps:cNvCnPr>
                              <a:cxnSpLocks/>
                            </wps:cNvCnPr>
                            <wps:spPr bwMode="auto">
                              <a:xfrm>
                                <a:off x="7122960" y="2363067"/>
                                <a:ext cx="0" cy="252699"/>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65" name="テキスト ボックス 144"/>
                            <wps:cNvSpPr txBox="1">
                              <a:spLocks/>
                            </wps:cNvSpPr>
                            <wps:spPr bwMode="auto">
                              <a:xfrm>
                                <a:off x="2052702" y="2507515"/>
                                <a:ext cx="5706042" cy="1042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D3D4B" w14:textId="77777777" w:rsidR="005F2088" w:rsidRDefault="005F2088" w:rsidP="005F2088">
                                  <w:pPr>
                                    <w:pStyle w:val="Web"/>
                                    <w:spacing w:before="0" w:beforeAutospacing="0" w:after="0" w:afterAutospacing="0"/>
                                    <w:jc w:val="center"/>
                                  </w:pPr>
                                  <w:r>
                                    <w:rPr>
                                      <w:rFonts w:ascii="Times New Roman" w:eastAsia="游明朝" w:hAnsi="Times New Roman"/>
                                      <w:color w:val="000000"/>
                                      <w:kern w:val="24"/>
                                      <w:sz w:val="18"/>
                                      <w:szCs w:val="18"/>
                                    </w:rPr>
                                    <w:t xml:space="preserve">Tandem Fabry-Pérot </w:t>
                                  </w:r>
                                </w:p>
                                <w:p w14:paraId="53A52C01" w14:textId="77777777" w:rsidR="005F2088" w:rsidRDefault="005F2088" w:rsidP="005F2088">
                                  <w:pPr>
                                    <w:pStyle w:val="Web"/>
                                    <w:spacing w:before="0" w:beforeAutospacing="0" w:after="0" w:afterAutospacing="0"/>
                                    <w:jc w:val="center"/>
                                  </w:pPr>
                                  <w:r>
                                    <w:rPr>
                                      <w:rFonts w:ascii="Times New Roman" w:eastAsia="游明朝" w:hAnsi="Times New Roman"/>
                                      <w:color w:val="000000"/>
                                      <w:kern w:val="24"/>
                                      <w:sz w:val="18"/>
                                      <w:szCs w:val="18"/>
                                    </w:rPr>
                                    <w:t>Interferometer (TFPI)</w:t>
                                  </w:r>
                                </w:p>
                              </w:txbxContent>
                            </wps:txbx>
                            <wps:bodyPr rot="0" vert="horz" wrap="square" lIns="91440" tIns="45720" rIns="91440" bIns="45720" anchor="t" anchorCtr="0" upright="1">
                              <a:noAutofit/>
                            </wps:bodyPr>
                          </wps:wsp>
                          <wps:wsp>
                            <wps:cNvPr id="266" name="直線コネクタ 45"/>
                            <wps:cNvCnPr>
                              <a:cxnSpLocks/>
                            </wps:cNvCnPr>
                            <wps:spPr bwMode="auto">
                              <a:xfrm rot="2700000">
                                <a:off x="2376962" y="360744"/>
                                <a:ext cx="447113"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67" name="直線コネクタ 46"/>
                            <wps:cNvCnPr>
                              <a:cxnSpLocks/>
                            </wps:cNvCnPr>
                            <wps:spPr bwMode="auto">
                              <a:xfrm rot="8100000">
                                <a:off x="3357601" y="2376968"/>
                                <a:ext cx="277623"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68" name="直線コネクタ 47"/>
                            <wps:cNvCnPr>
                              <a:cxnSpLocks/>
                            </wps:cNvCnPr>
                            <wps:spPr bwMode="auto">
                              <a:xfrm rot="8580000">
                                <a:off x="3337887" y="1785643"/>
                                <a:ext cx="277623"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69" name="直線コネクタ 5"/>
                          <wps:cNvCnPr>
                            <a:cxnSpLocks/>
                          </wps:cNvCnPr>
                          <wps:spPr bwMode="auto">
                            <a:xfrm rot="2700000">
                              <a:off x="3788997" y="369455"/>
                              <a:ext cx="447113" cy="0"/>
                            </a:xfrm>
                            <a:prstGeom prst="line">
                              <a:avLst/>
                            </a:prstGeom>
                            <a:noFill/>
                            <a:ln w="381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70" name="直線コネクタ 6"/>
                          <wps:cNvCnPr>
                            <a:cxnSpLocks/>
                          </wps:cNvCnPr>
                          <wps:spPr bwMode="auto">
                            <a:xfrm>
                              <a:off x="1674566" y="344237"/>
                              <a:ext cx="2338097" cy="1"/>
                            </a:xfrm>
                            <a:prstGeom prst="line">
                              <a:avLst/>
                            </a:prstGeom>
                            <a:noFill/>
                            <a:ln w="19050" algn="ctr">
                              <a:solidFill>
                                <a:srgbClr val="00B050"/>
                              </a:solidFill>
                              <a:miter lim="800000"/>
                              <a:headEnd/>
                              <a:tailEnd/>
                            </a:ln>
                            <a:extLst>
                              <a:ext uri="{909E8E84-426E-40DD-AFC4-6F175D3DCCD1}">
                                <a14:hiddenFill xmlns:a14="http://schemas.microsoft.com/office/drawing/2010/main">
                                  <a:noFill/>
                                </a14:hiddenFill>
                              </a:ext>
                            </a:extLst>
                          </wps:spPr>
                          <wps:bodyPr/>
                        </wps:wsp>
                      </wpg:grpSp>
                      <wps:wsp>
                        <wps:cNvPr id="271" name="テキスト ボックス 195"/>
                        <wps:cNvSpPr txBox="1">
                          <a:spLocks/>
                        </wps:cNvSpPr>
                        <wps:spPr bwMode="auto">
                          <a:xfrm>
                            <a:off x="112960" y="1862189"/>
                            <a:ext cx="1145081" cy="533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74173"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Sample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30276" id="Group 3" o:spid="_x0000_s1026" style="position:absolute;left:0;text-align:left;margin-left:28.75pt;margin-top:12pt;width:289.2pt;height:136.4pt;z-index:251654656" coordorigin="" coordsize="66010,31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">
                <v:group id="グループ化 2" o:spid="_x0000_s1027" style="position:absolute;width:66010;height:31127" coordsize="87860,35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group id="グループ化 4" o:spid="_x0000_s1028" style="position:absolute;width:87860;height:35505" coordsize="87860,35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line id="直線コネクタ 7" o:spid="_x0000_s1029" style="position:absolute;flip:x;visibility:visible;mso-wrap-style:square" from="13022,21238" to="19383,23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" strokecolor="#00b050" strokeweight="1.5pt">
                      <v:stroke joinstyle="miter"/>
                      <o:lock v:ext="edit" shapetype="f"/>
                    </v:line>
                    <v:line id="直線コネクタ 8" o:spid="_x0000_s1030" style="position:absolute;visibility:visible;mso-wrap-style:square" from="13022,23294" to="19383,25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" strokecolor="#00b050" strokeweight="1.5pt">
                      <v:stroke joinstyle="miter"/>
                      <o:lock v:ext="edit" shapetype="f"/>
                    </v:line>
                    <v:line id="直線コネクタ 9" o:spid="_x0000_s1031" style="position:absolute;rotation:14;flip:x;visibility:visible;mso-wrap-style:square" from="31499,24427" to="34467,248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" strokecolor="#00b050" strokeweight="1.5pt">
                      <v:stroke joinstyle="miter"/>
                      <o:lock v:ext="edit" shapetype="f"/>
                    </v:line>
                    <v:line id="直線コネクタ 10" o:spid="_x0000_s1032" style="position:absolute;rotation:10;visibility:visible;mso-wrap-style:square" from="31510,21611" to="35460,228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" strokecolor="#00b050" strokeweight="1.5pt">
                      <v:stroke joinstyle="miter"/>
                      <o:lock v:ext="edit" shapetype="f"/>
                    </v:line>
                    <v:line id="直線コネクタ 11" o:spid="_x0000_s1033" style="position:absolute;flip:x;visibility:visible;mso-wrap-style:square" from="19135,21156" to="31625,21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" strokecolor="#00b050" strokeweight="1.5pt">
                      <v:stroke joinstyle="miter"/>
                      <o:lock v:ext="edit" shapetype="f"/>
                    </v:line>
                    <v:line id="直線コネクタ 12" o:spid="_x0000_s1034" style="position:absolute;flip:x;visibility:visible;mso-wrap-style:square" from="20047,25350" to="31515,25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" strokecolor="#00b050" strokeweight="1.5pt">
                      <v:stroke joinstyle="miter"/>
                      <o:lock v:ext="edit" shapetype="f"/>
                    </v:line>
                    <v:group id="グループ化 13" o:spid="_x0000_s1035" style="position:absolute;left:37779;top:9566;width:29052;height:16859" coordorigin="37779,9566" coordsize="41286,25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rect id="正方形/長方形 53" o:spid="_x0000_s1036" style="position:absolute;left:44341;top:9566;width:34725;height:23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" filled="f" strokeweight="1.5pt">
                        <v:path arrowok="t"/>
                      </v:rect>
                      <v:rect id="正方形/長方形 54" o:spid="_x0000_s1037" style="position:absolute;left:37779;top:16024;width:6562;height:10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" filled="f" strokeweight="1.5pt">
                        <v:path arrowok="t"/>
                      </v:rect>
                      <v:group id="グループ化 55" o:spid="_x0000_s1038" style="position:absolute;left:49013;top:22767;width:2095;height:6021;rotation:90" coordorigin="49013,22767" coordsize="2788,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">
                        <v:shapetype id="_x0000_t135" coordsize="21600,21600" o:spt="135" path="m10800,qx21600,10800,10800,21600l,21600,,xe">
                          <v:stroke joinstyle="miter"/>
                          <v:path gradientshapeok="t" o:connecttype="rect" textboxrect="0,3163,18437,18437"/>
                        </v:shapetype>
                        <v:shape id="フローチャート : 論理積ゲート 276" o:spid="_x0000_s1039" type="#_x0000_t135" style="position:absolute;left:49061;top:22767;width:2741;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" filled="f" strokeweight="1pt">
                          <v:path arrowok="t"/>
                        </v:shape>
                        <v:rect id="正方形/長方形 91" o:spid="_x0000_s1040" style="position:absolute;left:49013;top:22767;width:1009;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" filled="f" strokeweight="1pt">
                          <v:path arrowok="t"/>
                        </v:rect>
                      </v:group>
                      <v:line id="直線コネクタ 56" o:spid="_x0000_s1041" style="position:absolute;rotation:45;visibility:visible;mso-wrap-style:square" from="38355,21424" to="43765,214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" strokeweight="3pt">
                        <v:stroke joinstyle="miter"/>
                        <o:lock v:ext="edit" shapetype="f"/>
                      </v:line>
                      <v:line id="直線コネクタ 57" o:spid="_x0000_s1042" style="position:absolute;visibility:visible;mso-wrap-style:square" from="47825,13784" to="52296,13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" strokeweight="3pt">
                        <v:stroke joinstyle="miter"/>
                        <o:lock v:ext="edit" shapetype="f"/>
                      </v:line>
                      <v:rect id="正方形/長方形 58" o:spid="_x0000_s1043" style="position:absolute;left:60012;top:28186;width:720;height:3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" filled="f" strokeweight="1pt">
                        <v:path arrowok="t"/>
                      </v:rect>
                      <v:rect id="正方形/長方形 59" o:spid="_x0000_s1044" style="position:absolute;left:61703;top:28186;width:721;height:3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" filled="f" strokeweight="1pt">
                        <v:path arrowok="t"/>
                      </v:rect>
                      <v:line id="直線コネクタ 60" o:spid="_x0000_s1045" style="position:absolute;rotation:120;visibility:visible;mso-wrap-style:square" from="56500,13437" to="59024,13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" strokeweight="3pt">
                        <v:stroke joinstyle="miter"/>
                        <o:lock v:ext="edit" shapetype="f"/>
                      </v:line>
                      <v:line id="直線コネクタ 61" o:spid="_x0000_s1046" style="position:absolute;visibility:visible;mso-wrap-style:square" from="41115,21494" to="49211,21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" strokecolor="#00b050" strokeweight="1.5pt">
                        <v:stroke joinstyle="miter"/>
                        <o:lock v:ext="edit" shapetype="f"/>
                      </v:line>
                      <v:line id="直線コネクタ 62" o:spid="_x0000_s1047" style="position:absolute;rotation:90;visibility:visible;mso-wrap-style:square" from="47209,27870" to="49815,27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" strokecolor="#00b050" strokeweight="1.5pt">
                        <v:stroke joinstyle="miter"/>
                        <o:lock v:ext="edit" shapetype="f"/>
                      </v:line>
                      <v:line id="直線コネクタ 63" o:spid="_x0000_s1048" style="position:absolute;rotation:90;visibility:visible;mso-wrap-style:square" from="48811,29033" to="53888,290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" strokecolor="#00b050" strokeweight="1.5pt">
                        <v:stroke joinstyle="miter"/>
                        <o:lock v:ext="edit" shapetype="f"/>
                      </v:line>
                      <v:line id="直線コネクタ 64" o:spid="_x0000_s1049" style="position:absolute;flip:x;visibility:visible;mso-wrap-style:square" from="48533,13784" to="50061,247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" strokecolor="#00b050" strokeweight="1.5pt">
                        <v:stroke joinstyle="miter"/>
                        <o:lock v:ext="edit" shapetype="f"/>
                      </v:line>
                      <v:line id="直線コネクタ 65" o:spid="_x0000_s1050" style="position:absolute;visibility:visible;mso-wrap-style:square" from="50061,13784" to="51329,247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" strokecolor="#00b050" strokeweight="1.5pt">
                        <v:stroke joinstyle="miter"/>
                        <o:lock v:ext="edit" shapetype="f"/>
                      </v:line>
                      <v:line id="直線コネクタ 66" o:spid="_x0000_s1051" style="position:absolute;visibility:visible;mso-wrap-style:square" from="51142,31393" to="70423,314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" strokecolor="#00b050" strokeweight="1.5pt">
                        <v:stroke joinstyle="miter"/>
                        <o:lock v:ext="edit" shapetype="f"/>
                      </v:line>
                      <v:line id="直線コネクタ 67" o:spid="_x0000_s1052" style="position:absolute;visibility:visible;mso-wrap-style:square" from="48363,28906" to="71595,28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" strokecolor="#00b050" strokeweight="1.5pt">
                        <v:stroke joinstyle="miter"/>
                        <o:lock v:ext="edit" shapetype="f"/>
                      </v:line>
                      <v:line id="直線コネクタ 68" o:spid="_x0000_s1053" style="position:absolute;flip:y;visibility:visible;mso-wrap-style:square" from="57057,16571" to="62265,19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" strokecolor="#00b050" strokeweight="1.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9" o:spid="_x0000_s1054" type="#_x0000_t5" style="position:absolute;left:62265;top:15851;width:1440;height:14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" filled="f" strokeweight="1pt">
                        <v:path arrowok="t"/>
                      </v:shape>
                      <v:line id="直線コネクタ 70" o:spid="_x0000_s1055" style="position:absolute;flip:x y;visibility:visible;mso-wrap-style:square" from="57920,13437" to="62265,165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" strokecolor="#00b050" strokeweight="1.5pt">
                        <v:stroke joinstyle="miter"/>
                        <o:lock v:ext="edit" shapetype="f"/>
                      </v:line>
                      <v:rect id="正方形/長方形 71" o:spid="_x0000_s1056" style="position:absolute;left:61259;top:18888;width:792;height:5228;rotation: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" strokeweight="1pt">
                        <v:path arrowok="t"/>
                      </v:rect>
                      <v:rect id="正方形/長方形 72" o:spid="_x0000_s1057" style="position:absolute;left:62987;top:20397;width:720;height:5228;rotation: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" strokeweight="1pt">
                        <v:path arrowok="t"/>
                      </v:rect>
                      <v:line id="直線コネクタ 73" o:spid="_x0000_s1058" style="position:absolute;visibility:visible;mso-wrap-style:square" from="57852,13464" to="78971,135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" strokecolor="#00b050" strokeweight="1.5pt">
                        <v:stroke joinstyle="miter"/>
                        <o:lock v:ext="edit" shapetype="f"/>
                      </v:line>
                      <v:group id="グループ化 74" o:spid="_x0000_s1059" style="position:absolute;left:73002;top:10474;width:2095;height:6021;rotation:180" coordorigin="73002,10474" coordsize="2788,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">
                        <v:shape id="フローチャート : 論理積ゲート 274" o:spid="_x0000_s1060" type="#_x0000_t135" style="position:absolute;left:73050;top:10474;width:2741;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" filled="f" strokeweight="1pt">
                          <v:path arrowok="t"/>
                        </v:shape>
                        <v:rect id="正方形/長方形 89" o:spid="_x0000_s1061" style="position:absolute;left:73002;top:10474;width:1009;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" filled="f" strokeweight="1pt">
                          <v:path arrowok="t"/>
                        </v:rect>
                      </v:group>
                      <v:shapetype id="_x0000_t32" coordsize="21600,21600" o:spt="32" o:oned="t" path="m,l21600,21600e" filled="f">
                        <v:path arrowok="t" fillok="f" o:connecttype="none"/>
                        <o:lock v:ext="edit" shapetype="t"/>
                      </v:shapetype>
                      <v:shape id="直線矢印コネクタ 75" o:spid="_x0000_s1062" type="#_x0000_t32" style="position:absolute;left:63783;top:13433;width:2481;height: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" strokecolor="#00b050" strokeweight="1.5pt">
                        <v:stroke endarrow="block" joinstyle="miter"/>
                        <o:lock v:ext="edit" shapetype="f"/>
                      </v:shape>
                      <v:shape id="直線矢印コネクタ 76" o:spid="_x0000_s1063" type="#_x0000_t32" style="position:absolute;left:52811;top:31325;width:2480;height:2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" strokecolor="#00b050" strokeweight="1.5pt">
                        <v:stroke endarrow="block" joinstyle="miter"/>
                        <o:lock v:ext="edit" shapetype="f"/>
                      </v:shape>
                      <v:shape id="直線矢印コネクタ 77" o:spid="_x0000_s1064" type="#_x0000_t32" style="position:absolute;left:52811;top:28906;width:2480;height:2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" strokecolor="#00b050" strokeweight="1.5pt">
                        <v:stroke endarrow="block" joinstyle="miter"/>
                        <o:lock v:ext="edit" shapetype="f"/>
                      </v:shape>
                      <v:line id="直線コネクタ 78" o:spid="_x0000_s1065" style="position:absolute;rotation:45;visibility:visible;mso-wrap-style:square" from="47980,21317" to="50274,21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" strokeweight="3pt">
                        <v:stroke joinstyle="miter"/>
                        <o:lock v:ext="edit" shapetype="f"/>
                      </v:line>
                      <v:line id="直線コネクタ 79" o:spid="_x0000_s1066" style="position:absolute;rotation:45;visibility:visible;mso-wrap-style:square" from="46978,30098" to="52388,300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" strokeweight="3pt">
                        <v:stroke joinstyle="miter"/>
                        <o:lock v:ext="edit" shapetype="f"/>
                      </v:line>
                      <v:line id="直線コネクタ 80" o:spid="_x0000_s1067" style="position:absolute;rotation:45;visibility:visible;mso-wrap-style:square" from="54452,25330" to="72874,2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" strokecolor="#00b050" strokeweight="1.5pt">
                        <v:stroke joinstyle="miter"/>
                        <o:lock v:ext="edit" shapetype="f"/>
                      </v:line>
                      <v:line id="直線コネクタ 81" o:spid="_x0000_s1068" style="position:absolute;rotation:45;visibility:visible;mso-wrap-style:square" from="55983,22450" to="74222,22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" strokecolor="#00b050" strokeweight="1.5pt">
                        <v:stroke joinstyle="miter"/>
                        <o:lock v:ext="edit" shapetype="f"/>
                      </v:line>
                      <v:shape id="直線矢印コネクタ 82" o:spid="_x0000_s1069" type="#_x0000_t32" style="position:absolute;left:56812;top:28906;width:2480;height:27;rotation:18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" strokecolor="#00b050" strokeweight="1.5pt">
                        <v:stroke endarrow="block" joinstyle="miter"/>
                        <o:lock v:ext="edit" shapetype="f"/>
                      </v:shape>
                      <v:shape id="直線矢印コネクタ 83" o:spid="_x0000_s1070" type="#_x0000_t32" style="position:absolute;left:60178;top:18804;width:1694;height:28;rotation:13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" strokecolor="#00b050" strokeweight="1.5pt">
                        <v:stroke endarrow="block" joinstyle="miter"/>
                        <o:lock v:ext="edit" shapetype="f"/>
                      </v:shape>
                      <v:shape id="直線矢印コネクタ 84" o:spid="_x0000_s1071" type="#_x0000_t32" style="position:absolute;left:58574;top:17256;width:1400;height:28;rotation:-4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" strokecolor="#00b050" strokeweight="1.5pt">
                        <v:stroke endarrow="block" joinstyle="miter"/>
                        <o:lock v:ext="edit" shapetype="f"/>
                      </v:shape>
                      <v:line id="直線コネクタ 85" o:spid="_x0000_s1072" style="position:absolute;visibility:visible;mso-wrap-style:square" from="56507,18137" to="57073,20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" strokeweight="3pt">
                        <v:stroke joinstyle="miter"/>
                        <o:lock v:ext="edit" shapetype="f"/>
                      </v:line>
                      <v:shape id="二等辺三角形 86" o:spid="_x0000_s1073" type="#_x0000_t5" style="position:absolute;left:57048;top:14811;width:1440;height:1440;rotation: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" filled="f" strokeweight="1pt">
                        <v:path arrowok="t"/>
                      </v:shape>
                      <v:line id="直線コネクタ 87" o:spid="_x0000_s1074" style="position:absolute;flip:y;visibility:visible;mso-wrap-style:square" from="70423,27119" to="72737,322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" strokeweight="3pt">
                        <v:stroke joinstyle="miter"/>
                        <o:lock v:ext="edit" shapetype="f"/>
                      </v:line>
                    </v:group>
                    <v:rect id="正方形/長方形 14" o:spid="_x0000_s1075" style="position:absolute;left:3940;top:1145;width:12805;height:4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" filled="f" strokeweight="1.5pt">
                      <v:stroke opacity="57568f"/>
                      <v:path arrowok="t"/>
                    </v:rect>
                    <v:group id="グループ化 15" o:spid="_x0000_s1076" style="position:absolute;left:30051;top:21238;width:1574;height:4112;rotation:180" coordorigin="30051,21238" coordsize="2788,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">
                      <v:rect id="正方形/長方形 50" o:spid="_x0000_s1077" style="position:absolute;left:30051;top:21238;width:1009;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" filled="f" strokeweight="1pt">
                        <v:path arrowok="t"/>
                      </v:rect>
                      <v:shape id="フローチャート : 論理積ゲート 237" o:spid="_x0000_s1078" type="#_x0000_t135" style="position:absolute;left:30099;top:21238;width:2740;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" filled="f" strokeweight="1pt">
                        <v:path arrowok="t"/>
                      </v:shape>
                    </v:group>
                    <v:group id="グループ化 16" o:spid="_x0000_s1079" style="position:absolute;left:19249;top:21238;width:1574;height:4112" coordorigin="19249,21238" coordsize="2788,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rect id="正方形/長方形 48" o:spid="_x0000_s1080" style="position:absolute;left:19249;top:21238;width:1010;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" filled="f" strokeweight="1pt">
                        <v:path arrowok="t"/>
                      </v:rect>
                      <v:shape id="フローチャート : 論理積ゲート 236" o:spid="_x0000_s1081" type="#_x0000_t135" style="position:absolute;left:19297;top:21238;width:2741;height:7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" filled="f" strokeweight="1pt">
                        <v:path arrowok="t"/>
                      </v:shape>
                    </v:group>
                    <v:line id="直線コネクタ 17" o:spid="_x0000_s1082" style="position:absolute;visibility:visible;mso-wrap-style:square" from="11971,21827" to="13601,2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" strokeweight="3pt">
                      <v:stroke joinstyle="miter"/>
                      <o:lock v:ext="edit" shapetype="f"/>
                    </v:line>
                    <v:line id="直線コネクタ 18" o:spid="_x0000_s1083" style="position:absolute;visibility:visible;mso-wrap-style:square" from="36665,13781" to="36665,167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" strokeweight="1.5pt">
                      <v:stroke joinstyle="miter"/>
                      <o:lock v:ext="edit" shapetype="f"/>
                    </v:line>
                    <v:line id="直線コネクタ 19" o:spid="_x0000_s1084" style="position:absolute;visibility:visible;mso-wrap-style:square" from="36665,18149" to="36665,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" strokeweight="1.5pt">
                      <v:stroke joinstyle="miter"/>
                      <o:lock v:ext="edit" shapetype="f"/>
                    </v:line>
                    <v:line id="直線コネクタ 20" o:spid="_x0000_s1085" style="position:absolute;flip:x;visibility:visible;mso-wrap-style:square" from="26015,3449" to="26218,226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" strokecolor="#00b050" strokeweight="1.5pt">
                      <v:stroke joinstyle="miter"/>
                      <o:lock v:ext="edit" shapetype="f"/>
                    </v:line>
                    <v:line id="直線コネクタ 21" o:spid="_x0000_s1086" style="position:absolute;flip:y;visibility:visible;mso-wrap-style:square" from="34479,18037" to="34766,243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" strokecolor="#00b050" strokeweight="1.5pt">
                      <v:stroke joinstyle="miter"/>
                      <o:lock v:ext="edit" shapetype="f"/>
                    </v:line>
                    <v:line id="直線コネクタ 22" o:spid="_x0000_s1087" style="position:absolute;flip:y;visibility:visible;mso-wrap-style:square" from="35540,17490" to="35540,232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" strokecolor="#00b050" strokeweight="1.5pt">
                      <v:stroke joinstyle="miter"/>
                      <o:lock v:ext="edit" shapetype="f"/>
                    </v:line>
                    <v:line id="直線コネクタ 23" o:spid="_x0000_s1088" style="position:absolute;flip:y;visibility:visible;mso-wrap-style:square" from="34623,17563" to="37779,181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" strokecolor="#00b050" strokeweight="1.5pt">
                      <v:stroke joinstyle="miter"/>
                      <o:lock v:ext="edit" shapetype="f"/>
                    </v:line>
                    <v:line id="直線コネクタ 24" o:spid="_x0000_s1089" style="position:absolute;visibility:visible;mso-wrap-style:square" from="35540,17490" to="37779,175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" strokecolor="#00b050" strokeweight="1.5pt">
                      <v:stroke joinstyle="miter"/>
                      <o:lock v:ext="edit" shapetype="f"/>
                    </v:line>
                    <v:line id="直線コネクタ 25" o:spid="_x0000_s1090" style="position:absolute;visibility:visible;mso-wrap-style:square" from="37779,17563" to="40986,176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" strokecolor="#00b050" strokeweight="1.5pt">
                      <v:stroke joinstyle="miter"/>
                      <o:lock v:ext="edit" shapetype="f"/>
                    </v:line>
                    <v:line id="直線コネクタ 26" o:spid="_x0000_s1091" style="position:absolute;visibility:visible;mso-wrap-style:square" from="40126,3607" to="40126,175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" strokecolor="#00b050" strokeweight="1.5pt">
                      <v:stroke joinstyle="miter"/>
                      <o:lock v:ext="edit" shapetype="f"/>
                    </v:line>
                    <v:shape id="直線矢印コネクタ 27" o:spid="_x0000_s1092" type="#_x0000_t32" style="position:absolute;left:26154;top:8966;width:0;height:16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" strokecolor="#00b050" strokeweight="1.5pt">
                      <v:stroke endarrow="block" joinstyle="miter"/>
                      <o:lock v:ext="edit" shapetype="f"/>
                    </v:shape>
                    <v:shape id="直線矢印コネクタ 28" o:spid="_x0000_s1093" type="#_x0000_t32" style="position:absolute;left:40145;top:7348;width:0;height:3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" strokecolor="#00b050" strokeweight="1.5pt">
                      <v:stroke endarrow="block" joinstyle="miter"/>
                      <o:lock v:ext="edit" shapetype="f"/>
                    </v:shape>
                    <v:line id="直線コネクタ 29" o:spid="_x0000_s1094" style="position:absolute;flip:x;visibility:visible;mso-wrap-style:square" from="12840,23190" to="25455,231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" strokecolor="#00b050" strokeweight="1.5pt">
                      <v:stroke joinstyle="miter"/>
                      <o:lock v:ext="edit" shapetype="f"/>
                    </v:line>
                    <v:shape id="二等辺三角形 30" o:spid="_x0000_s1095" type="#_x0000_t5" style="position:absolute;left:24954;top:22644;width:1894;height:1082;rotation:-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" fillcolor="black" strokeweight="1pt">
                      <v:path arrowok="t"/>
                    </v:shape>
                    <v:shapetype id="_x0000_t202" coordsize="21600,21600" o:spt="202" path="m,l,21600r21600,l21600,xe">
                      <v:stroke joinstyle="miter"/>
                      <v:path gradientshapeok="t" o:connecttype="rect"/>
                    </v:shapetype>
                    <v:shape id="テキスト ボックス 131" o:spid="_x0000_s1096" type="#_x0000_t202" style="position:absolute;left:16985;top:2375;width:13064;height:6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" filled="f" stroked="f">
                      <v:path arrowok="t"/>
                      <v:textbox>
                        <w:txbxContent>
                          <w:p w14:paraId="5F3782EF"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Main</w:t>
                            </w:r>
                          </w:p>
                        </w:txbxContent>
                      </v:textbox>
                    </v:shape>
                    <v:shape id="テキスト ボックス 132" o:spid="_x0000_s1097" type="#_x0000_t202" style="position:absolute;left:25455;top:3829;width:21555;height:6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" filled="f" stroked="f">
                      <v:path arrowok="t"/>
                      <v:textbox>
                        <w:txbxContent>
                          <w:p w14:paraId="70967FD1"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Reference</w:t>
                            </w:r>
                          </w:p>
                        </w:txbxContent>
                      </v:textbox>
                    </v:shape>
                    <v:shape id="テキスト ボックス 133" o:spid="_x0000_s1098" type="#_x0000_t202" style="position:absolute;width:19819;height:6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" filled="f" stroked="f">
                      <v:path arrowok="t"/>
                      <v:textbox>
                        <w:txbxContent>
                          <w:p w14:paraId="4D507242" w14:textId="77777777" w:rsidR="005F2088" w:rsidRDefault="005F2088" w:rsidP="005F2088">
                            <w:pPr>
                              <w:pStyle w:val="Web"/>
                              <w:spacing w:before="0" w:beforeAutospacing="0" w:after="0" w:afterAutospacing="0"/>
                              <w:jc w:val="center"/>
                            </w:pPr>
                            <w:r>
                              <w:rPr>
                                <w:rFonts w:ascii="Times New Roman" w:hAnsi="Times New Roman"/>
                                <w:color w:val="000000"/>
                                <w:kern w:val="24"/>
                                <w:sz w:val="18"/>
                                <w:szCs w:val="18"/>
                              </w:rPr>
                              <w:t>Laser</w:t>
                            </w:r>
                          </w:p>
                        </w:txbxContent>
                      </v:textbox>
                    </v:shape>
                    <v:line id="直線コネクタ 34" o:spid="_x0000_s1099" style="position:absolute;visibility:visible;mso-wrap-style:square" from="66831,10948" to="69069,109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" strokeweight="1.5pt">
                      <v:stroke joinstyle="miter"/>
                      <o:lock v:ext="edit" shapetype="f"/>
                    </v:line>
                    <v:line id="直線コネクタ 35" o:spid="_x0000_s1100" style="position:absolute;visibility:visible;mso-wrap-style:square" from="66831,13109" to="69069,13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" strokeweight="1.5pt">
                      <v:stroke joinstyle="miter"/>
                      <o:lock v:ext="edit" shapetype="f"/>
                    </v:line>
                    <v:rect id="正方形/長方形 36" o:spid="_x0000_s1101" style="position:absolute;left:69142;top:10380;width:7141;height:35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" filled="f" strokeweight="1.5pt">
                      <v:path arrowok="t"/>
                    </v:rect>
                    <v:shape id="テキスト ボックス 137" o:spid="_x0000_s1102" type="#_x0000_t202" style="position:absolute;left:67713;top:9045;width:16821;height:6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" filled="f" stroked="f">
                      <v:path arrowok="t"/>
                      <v:textbox>
                        <w:txbxContent>
                          <w:p w14:paraId="78B66FC2"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PMT</w:t>
                            </w:r>
                          </w:p>
                        </w:txbxContent>
                      </v:textbox>
                    </v:shape>
                    <v:shape id="テキスト ボックス 138" o:spid="_x0000_s1103" type="#_x0000_t202" style="position:absolute;left:60670;top:15890;width:27190;height:7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" filled="f" stroked="f">
                      <v:path arrowok="t"/>
                      <v:textbox>
                        <w:txbxContent>
                          <w:p w14:paraId="000978DD" w14:textId="77777777" w:rsidR="005F2088" w:rsidRDefault="005F2088" w:rsidP="005F2088">
                            <w:pPr>
                              <w:pStyle w:val="Web"/>
                              <w:spacing w:before="0" w:beforeAutospacing="0" w:after="0" w:afterAutospacing="0" w:line="240" w:lineRule="exact"/>
                              <w:jc w:val="center"/>
                            </w:pPr>
                            <w:r>
                              <w:rPr>
                                <w:rFonts w:ascii="Times New Roman" w:eastAsia="游明朝" w:hAnsi="Times New Roman"/>
                                <w:color w:val="000000"/>
                                <w:kern w:val="24"/>
                                <w:sz w:val="18"/>
                                <w:szCs w:val="18"/>
                              </w:rPr>
                              <w:t>Photon</w:t>
                            </w:r>
                          </w:p>
                          <w:p w14:paraId="066E5502" w14:textId="77777777" w:rsidR="005F2088" w:rsidRDefault="005F2088" w:rsidP="005F2088">
                            <w:pPr>
                              <w:pStyle w:val="Web"/>
                              <w:spacing w:before="0" w:beforeAutospacing="0" w:after="0" w:afterAutospacing="0" w:line="240" w:lineRule="exact"/>
                              <w:jc w:val="center"/>
                            </w:pPr>
                            <w:r>
                              <w:rPr>
                                <w:rFonts w:ascii="Times New Roman" w:eastAsia="游明朝" w:hAnsi="Times New Roman"/>
                                <w:color w:val="000000"/>
                                <w:kern w:val="24"/>
                                <w:sz w:val="18"/>
                                <w:szCs w:val="18"/>
                              </w:rPr>
                              <w:t>counter</w:t>
                            </w:r>
                          </w:p>
                        </w:txbxContent>
                      </v:textbox>
                    </v:shape>
                    <v:rect id="正方形/長方形 39" o:spid="_x0000_s1104" style="position:absolute;left:69023;top:16709;width:10081;height:7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" filled="f" strokeweight="1.5pt">
                      <v:path arrowok="t"/>
                    </v:rect>
                    <v:shape id="テキスト ボックス 140" o:spid="_x0000_s1105" type="#_x0000_t202" style="position:absolute;left:67820;top:25009;width:17032;height:6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" filled="f" stroked="f">
                      <v:path arrowok="t"/>
                      <v:textbox>
                        <w:txbxContent>
                          <w:p w14:paraId="4BE707EC"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Computer</w:t>
                            </w:r>
                          </w:p>
                        </w:txbxContent>
                      </v:textbox>
                    </v:shape>
                    <v:rect id="正方形/長方形 41" o:spid="_x0000_s1106" style="position:absolute;left:69256;top:26286;width:12241;height:34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" filled="f" strokeweight="1.5pt">
                      <v:path arrowok="t"/>
                    </v:rect>
                    <v:line id="直線コネクタ 42" o:spid="_x0000_s1107" style="position:absolute;visibility:visible;mso-wrap-style:square" from="71229,13804" to="71229,167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" strokeweight="1.5pt">
                      <v:stroke joinstyle="miter"/>
                      <o:lock v:ext="edit" shapetype="f"/>
                    </v:line>
                    <v:line id="直線コネクタ 43" o:spid="_x0000_s1108" style="position:absolute;visibility:visible;mso-wrap-style:square" from="71229,23630" to="71229,261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" strokeweight="1.5pt">
                      <v:stroke joinstyle="miter"/>
                      <o:lock v:ext="edit" shapetype="f"/>
                    </v:line>
                    <v:shape id="テキスト ボックス 144" o:spid="_x0000_s1109" type="#_x0000_t202" style="position:absolute;left:20527;top:25075;width:57060;height:10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" filled="f" stroked="f">
                      <v:path arrowok="t"/>
                      <v:textbox>
                        <w:txbxContent>
                          <w:p w14:paraId="047D3D4B" w14:textId="77777777" w:rsidR="005F2088" w:rsidRDefault="005F2088" w:rsidP="005F2088">
                            <w:pPr>
                              <w:pStyle w:val="Web"/>
                              <w:spacing w:before="0" w:beforeAutospacing="0" w:after="0" w:afterAutospacing="0"/>
                              <w:jc w:val="center"/>
                            </w:pPr>
                            <w:r>
                              <w:rPr>
                                <w:rFonts w:ascii="Times New Roman" w:eastAsia="游明朝" w:hAnsi="Times New Roman"/>
                                <w:color w:val="000000"/>
                                <w:kern w:val="24"/>
                                <w:sz w:val="18"/>
                                <w:szCs w:val="18"/>
                              </w:rPr>
                              <w:t xml:space="preserve">Tandem Fabry-Pérot </w:t>
                            </w:r>
                          </w:p>
                          <w:p w14:paraId="53A52C01" w14:textId="77777777" w:rsidR="005F2088" w:rsidRDefault="005F2088" w:rsidP="005F2088">
                            <w:pPr>
                              <w:pStyle w:val="Web"/>
                              <w:spacing w:before="0" w:beforeAutospacing="0" w:after="0" w:afterAutospacing="0"/>
                              <w:jc w:val="center"/>
                            </w:pPr>
                            <w:r>
                              <w:rPr>
                                <w:rFonts w:ascii="Times New Roman" w:eastAsia="游明朝" w:hAnsi="Times New Roman"/>
                                <w:color w:val="000000"/>
                                <w:kern w:val="24"/>
                                <w:sz w:val="18"/>
                                <w:szCs w:val="18"/>
                              </w:rPr>
                              <w:t>Interferometer (TFPI)</w:t>
                            </w:r>
                          </w:p>
                        </w:txbxContent>
                      </v:textbox>
                    </v:shape>
                    <v:line id="直線コネクタ 45" o:spid="_x0000_s1110" style="position:absolute;rotation:45;visibility:visible;mso-wrap-style:square" from="23769,3607" to="28241,3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" strokeweight="3pt">
                      <v:stroke joinstyle="miter"/>
                      <o:lock v:ext="edit" shapetype="f"/>
                    </v:line>
                    <v:line id="直線コネクタ 46" o:spid="_x0000_s1111" style="position:absolute;rotation:135;visibility:visible;mso-wrap-style:square" from="33576,23769" to="36352,2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" strokeweight="3pt">
                      <v:stroke joinstyle="miter"/>
                      <o:lock v:ext="edit" shapetype="f"/>
                    </v:line>
                    <v:line id="直線コネクタ 47" o:spid="_x0000_s1112" style="position:absolute;rotation:143;visibility:visible;mso-wrap-style:square" from="33378,17856" to="36155,17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" strokeweight="3pt">
                      <v:stroke joinstyle="miter"/>
                      <o:lock v:ext="edit" shapetype="f"/>
                    </v:line>
                  </v:group>
                  <v:line id="直線コネクタ 5" o:spid="_x0000_s1113" style="position:absolute;rotation:45;visibility:visible;mso-wrap-style:square" from="37889,3694" to="42361,3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" strokeweight="3pt">
                    <v:stroke joinstyle="miter"/>
                    <o:lock v:ext="edit" shapetype="f"/>
                  </v:line>
                  <v:line id="直線コネクタ 6" o:spid="_x0000_s1114" style="position:absolute;visibility:visible;mso-wrap-style:square" from="16745,3442" to="40126,3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" strokecolor="#00b050" strokeweight="1.5pt">
                    <v:stroke joinstyle="miter"/>
                    <o:lock v:ext="edit" shapetype="f"/>
                  </v:line>
                </v:group>
                <v:shape id="テキスト ボックス 195" o:spid="_x0000_s1115" type="#_x0000_t202" style="position:absolute;left:1129;top:18621;width:11451;height:5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" filled="f" stroked="f">
                  <v:path arrowok="t"/>
                  <v:textbox>
                    <w:txbxContent>
                      <w:p w14:paraId="4F974173" w14:textId="77777777" w:rsidR="005F2088" w:rsidRDefault="005F2088" w:rsidP="005F2088">
                        <w:pPr>
                          <w:pStyle w:val="Web"/>
                          <w:spacing w:before="0" w:beforeAutospacing="0" w:after="0" w:afterAutospacing="0"/>
                        </w:pPr>
                        <w:r>
                          <w:rPr>
                            <w:rFonts w:ascii="Times New Roman" w:eastAsia="游明朝" w:hAnsi="Times New Roman"/>
                            <w:color w:val="000000"/>
                            <w:kern w:val="24"/>
                            <w:sz w:val="18"/>
                            <w:szCs w:val="18"/>
                          </w:rPr>
                          <w:t>Sample</w:t>
                        </w:r>
                      </w:p>
                    </w:txbxContent>
                  </v:textbox>
                </v:shape>
              </v:group>
            </w:pict>
          </mc:Fallback>
        </mc:AlternateContent>
      </w:r>
    </w:p>
    <w:p w14:paraId="6BD92DC1" w14:textId="77777777" w:rsidR="005F2088" w:rsidRDefault="005F2088" w:rsidP="005F2088"/>
    <w:p w14:paraId="05BD3476" w14:textId="77777777" w:rsidR="005F2088" w:rsidRDefault="005F2088" w:rsidP="005F2088"/>
    <w:p w14:paraId="46924359" w14:textId="77777777" w:rsidR="005F2088" w:rsidRDefault="005F2088" w:rsidP="005F2088"/>
    <w:p w14:paraId="742E74D0" w14:textId="77777777" w:rsidR="005F2088" w:rsidRDefault="005F2088" w:rsidP="005F2088"/>
    <w:p w14:paraId="35443458" w14:textId="77777777" w:rsidR="005F2088" w:rsidRDefault="005F2088" w:rsidP="005F2088"/>
    <w:p w14:paraId="1498D349" w14:textId="77777777" w:rsidR="005F2088" w:rsidRDefault="005F2088" w:rsidP="005F2088"/>
    <w:p w14:paraId="45EE5DA7" w14:textId="77777777" w:rsidR="005F2088" w:rsidRDefault="005F2088" w:rsidP="005F2088"/>
    <w:p w14:paraId="648BAA1B" w14:textId="77777777" w:rsidR="005F2088" w:rsidRDefault="005F2088" w:rsidP="005F2088"/>
    <w:p w14:paraId="5D09B0DD" w14:textId="77777777" w:rsidR="005F2088" w:rsidRDefault="005F2088" w:rsidP="005F2088"/>
    <w:p w14:paraId="57D2ED11" w14:textId="77777777" w:rsidR="005F2088" w:rsidRDefault="005F2088" w:rsidP="005F2088"/>
    <w:p w14:paraId="51DD9CC3" w14:textId="77777777" w:rsidR="005F2088" w:rsidRDefault="005F2088" w:rsidP="005F2088">
      <w:pPr>
        <w:rPr>
          <w:rFonts w:hint="eastAsia"/>
          <w:lang w:eastAsia="ja-JP"/>
        </w:rPr>
      </w:pPr>
      <w:r>
        <w:rPr>
          <w:rFonts w:hint="eastAsia"/>
          <w:lang w:eastAsia="ja-JP"/>
        </w:rPr>
        <w:t>(</w:t>
      </w:r>
      <w:r>
        <w:rPr>
          <w:lang w:eastAsia="ja-JP"/>
        </w:rPr>
        <w:t>a)</w:t>
      </w:r>
    </w:p>
    <w:p w14:paraId="3DD3BAC8" w14:textId="77777777" w:rsidR="005F2088" w:rsidRDefault="00A729F2" w:rsidP="005F2088">
      <w:r>
        <w:rPr>
          <w:noProof/>
        </w:rPr>
        <w:drawing>
          <wp:anchor distT="0" distB="0" distL="114300" distR="114300" simplePos="0" relativeHeight="251656704" behindDoc="0" locked="0" layoutInCell="1" allowOverlap="1" wp14:anchorId="13CC9986" wp14:editId="2B2A77FB">
            <wp:simplePos x="0" y="0"/>
            <wp:positionH relativeFrom="column">
              <wp:posOffset>1223010</wp:posOffset>
            </wp:positionH>
            <wp:positionV relativeFrom="paragraph">
              <wp:posOffset>55880</wp:posOffset>
            </wp:positionV>
            <wp:extent cx="1771650" cy="1343025"/>
            <wp:effectExtent l="0" t="0" r="0" b="0"/>
            <wp:wrapNone/>
            <wp:docPr id="205" name="図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6"/>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7165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1719B" w14:textId="77777777" w:rsidR="005F2088" w:rsidRDefault="005F2088" w:rsidP="005F2088"/>
    <w:p w14:paraId="7860372C" w14:textId="77777777" w:rsidR="005F2088" w:rsidRDefault="005F2088" w:rsidP="005F2088"/>
    <w:p w14:paraId="1E319A88" w14:textId="77777777" w:rsidR="005F2088" w:rsidRDefault="005F2088" w:rsidP="005F2088"/>
    <w:p w14:paraId="70021D82" w14:textId="77777777" w:rsidR="005F2088" w:rsidRDefault="005F2088" w:rsidP="005F2088"/>
    <w:p w14:paraId="1C32F6B8" w14:textId="77777777" w:rsidR="005F2088" w:rsidRDefault="005F2088" w:rsidP="005F2088"/>
    <w:p w14:paraId="6A2FB94C" w14:textId="77777777" w:rsidR="005F2088" w:rsidRDefault="005F2088" w:rsidP="005F2088"/>
    <w:p w14:paraId="43E48B40" w14:textId="77777777" w:rsidR="005F2088" w:rsidRDefault="005F2088" w:rsidP="005F2088"/>
    <w:p w14:paraId="31BEECA5" w14:textId="77777777" w:rsidR="005F2088" w:rsidRDefault="005F2088" w:rsidP="005F2088"/>
    <w:p w14:paraId="048939FB" w14:textId="77777777" w:rsidR="005F2088" w:rsidRDefault="00A729F2" w:rsidP="005F2088">
      <w:pPr>
        <w:rPr>
          <w:lang w:eastAsia="ja-JP"/>
        </w:rPr>
      </w:pPr>
      <w:r>
        <w:rPr>
          <w:noProof/>
        </w:rPr>
        <w:drawing>
          <wp:anchor distT="0" distB="0" distL="0" distR="0" simplePos="0" relativeHeight="251655680" behindDoc="0" locked="0" layoutInCell="1" allowOverlap="1" wp14:anchorId="1749AAE8" wp14:editId="002E4E24">
            <wp:simplePos x="0" y="0"/>
            <wp:positionH relativeFrom="margin">
              <wp:posOffset>4700905</wp:posOffset>
            </wp:positionH>
            <wp:positionV relativeFrom="paragraph">
              <wp:posOffset>6480810</wp:posOffset>
            </wp:positionV>
            <wp:extent cx="1772920" cy="1346200"/>
            <wp:effectExtent l="0" t="0" r="0" b="0"/>
            <wp:wrapNone/>
            <wp:docPr id="204" name="図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6"/>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292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088">
        <w:rPr>
          <w:rFonts w:hint="eastAsia"/>
          <w:lang w:eastAsia="ja-JP"/>
        </w:rPr>
        <w:t>(</w:t>
      </w:r>
      <w:r w:rsidR="005F2088">
        <w:rPr>
          <w:lang w:eastAsia="ja-JP"/>
        </w:rPr>
        <w:t>b)</w:t>
      </w:r>
    </w:p>
    <w:p w14:paraId="1F8202F7" w14:textId="77777777" w:rsidR="005F2088" w:rsidRDefault="00B50EE1" w:rsidP="005F2088">
      <w:pPr>
        <w:rPr>
          <w:lang w:eastAsia="ja-JP"/>
        </w:rPr>
      </w:pPr>
      <w:r w:rsidRPr="0088567B">
        <w:rPr>
          <w:b/>
          <w:lang w:eastAsia="ja-JP"/>
        </w:rPr>
        <w:t>Fig.</w:t>
      </w:r>
      <w:r w:rsidR="0088567B" w:rsidRPr="0088567B">
        <w:rPr>
          <w:b/>
          <w:lang w:eastAsia="ja-JP"/>
        </w:rPr>
        <w:t>15.19</w:t>
      </w:r>
      <w:r w:rsidRPr="00B50EE1">
        <w:rPr>
          <w:lang w:eastAsia="ja-JP"/>
        </w:rPr>
        <w:t xml:space="preserve"> (a) An example of the Brillouin Scattering spectroscopy setup using the Tandem Fabry-Perot interferometer [110]. (b) shows the RIΘA scattering geometry near the sample. ki is the wave vector of the incident light, ks is the wave vector of the scattered light, q is the wave vector of the phonon, Θ/2 is the angle between the incident laser beam and the thin sample surface, and Φ is the sample rotation angle in the plane.</w:t>
      </w:r>
    </w:p>
    <w:p w14:paraId="59B87AB9" w14:textId="77777777" w:rsidR="005F2088" w:rsidRDefault="005F2088" w:rsidP="005F2088">
      <w:pPr>
        <w:rPr>
          <w:lang w:eastAsia="ja-JP"/>
        </w:rPr>
      </w:pPr>
    </w:p>
    <w:p w14:paraId="1548DF81" w14:textId="77777777" w:rsidR="00B50EE1" w:rsidRDefault="00B50EE1" w:rsidP="00B50EE1">
      <w:pPr>
        <w:spacing w:line="300" w:lineRule="exact"/>
        <w:ind w:firstLine="840"/>
      </w:pPr>
      <w:r w:rsidRPr="00B50EE1">
        <w:rPr>
          <w:rFonts w:ascii="Times New Roman" w:hAnsi="Times New Roman"/>
          <w:color w:val="000000"/>
        </w:rPr>
        <w:t xml:space="preserve">For Brillouin spectroscopy of bone, the optical geometry and sample transparency are important. Figure </w:t>
      </w:r>
      <w:r w:rsidR="0088567B">
        <w:rPr>
          <w:rFonts w:ascii="Times New Roman" w:hAnsi="Times New Roman"/>
          <w:color w:val="000000"/>
        </w:rPr>
        <w:t>15.19</w:t>
      </w:r>
      <w:r w:rsidRPr="00B50EE1">
        <w:rPr>
          <w:rFonts w:ascii="Times New Roman" w:hAnsi="Times New Roman"/>
          <w:color w:val="000000"/>
        </w:rPr>
        <w:t xml:space="preserve"> (b) shows examples of the geometry used. In case of backscattering (</w:t>
      </w:r>
      <w:r w:rsidRPr="00B50EE1">
        <w:rPr>
          <w:rFonts w:ascii="Times New Roman" w:eastAsia="游明朝" w:hAnsi="Times New Roman"/>
          <w:color w:val="000000"/>
        </w:rPr>
        <w:t>i.e.</w:t>
      </w:r>
      <w:r w:rsidRPr="00B50EE1">
        <w:rPr>
          <w:rFonts w:ascii="Times New Roman" w:hAnsi="Times New Roman"/>
          <w:color w:val="000000"/>
        </w:rPr>
        <w:t>, scattering at 180</w:t>
      </w:r>
      <w:r w:rsidRPr="00B50EE1">
        <w:rPr>
          <w:rFonts w:ascii="Times New Roman" w:hAnsi="Times New Roman"/>
          <w:color w:val="000000"/>
          <w:vertAlign w:val="superscript"/>
        </w:rPr>
        <w:t>o</w:t>
      </w:r>
      <w:r w:rsidRPr="00B50EE1">
        <w:rPr>
          <w:rFonts w:ascii="Times New Roman" w:hAnsi="Times New Roman"/>
          <w:color w:val="000000"/>
        </w:rPr>
        <w:t xml:space="preserve"> from the incident beam) measurements, the wave vector</w:t>
      </w:r>
      <w:r w:rsidRPr="00B50EE1">
        <w:rPr>
          <w:rFonts w:ascii="Times New Roman" w:hAnsi="Times New Roman"/>
          <w:i/>
          <w:color w:val="000000"/>
        </w:rPr>
        <w:t xml:space="preserve"> q</w:t>
      </w:r>
      <w:r w:rsidRPr="00B50EE1">
        <w:rPr>
          <w:rFonts w:ascii="Times New Roman" w:hAnsi="Times New Roman"/>
          <w:color w:val="000000"/>
          <w:vertAlign w:val="superscript"/>
        </w:rPr>
        <w:t>180</w:t>
      </w:r>
      <w:r w:rsidRPr="00B50EE1">
        <w:rPr>
          <w:rFonts w:ascii="Times New Roman" w:hAnsi="Times New Roman"/>
          <w:color w:val="000000"/>
        </w:rPr>
        <w:t xml:space="preserve"> can be observed and the scattering light is comparatively strong. However, the effects of refractive index </w:t>
      </w:r>
      <w:r w:rsidRPr="00B50EE1">
        <w:rPr>
          <w:rFonts w:ascii="Times New Roman" w:hAnsi="Times New Roman"/>
          <w:i/>
          <w:color w:val="000000"/>
        </w:rPr>
        <w:t>n</w:t>
      </w:r>
      <w:r w:rsidRPr="00B50EE1">
        <w:rPr>
          <w:rFonts w:ascii="Times New Roman" w:hAnsi="Times New Roman"/>
          <w:color w:val="000000"/>
        </w:rPr>
        <w:t xml:space="preserve"> in obtaining wave velocity must be considered as shown in Equation 5 below. On the other hand, in </w:t>
      </w:r>
      <w:r w:rsidRPr="00B50EE1">
        <w:rPr>
          <w:rFonts w:ascii="Times New Roman" w:hAnsi="Times New Roman"/>
          <w:color w:val="000000"/>
        </w:rPr>
        <w:lastRenderedPageBreak/>
        <w:t xml:space="preserve">the reflection induced </w:t>
      </w:r>
      <w:r w:rsidRPr="00B50EE1">
        <w:rPr>
          <w:rFonts w:ascii="Symbol" w:hAnsi="Symbol"/>
          <w:color w:val="000000"/>
        </w:rPr>
        <w:t></w:t>
      </w:r>
      <w:r w:rsidRPr="00B50EE1">
        <w:rPr>
          <w:rFonts w:ascii="Times New Roman" w:hAnsi="Times New Roman"/>
          <w:color w:val="000000"/>
        </w:rPr>
        <w:t xml:space="preserve"> angle (RI</w:t>
      </w:r>
      <w:r w:rsidRPr="00B50EE1">
        <w:rPr>
          <w:rFonts w:ascii="Symbol" w:hAnsi="Symbol"/>
          <w:color w:val="000000"/>
        </w:rPr>
        <w:t></w:t>
      </w:r>
      <w:r w:rsidRPr="00B50EE1">
        <w:rPr>
          <w:rFonts w:ascii="Times New Roman" w:hAnsi="Times New Roman"/>
          <w:color w:val="000000"/>
        </w:rPr>
        <w:t xml:space="preserve">A) geometry [111], the interaction between incident and scattered light enables the measurement of longitudinal and shear phonons that propagate in each direction of the wave vectors </w:t>
      </w:r>
      <w:r w:rsidRPr="00B50EE1">
        <w:rPr>
          <w:rFonts w:ascii="Times New Roman" w:hAnsi="Times New Roman"/>
          <w:i/>
          <w:color w:val="000000"/>
        </w:rPr>
        <w:t>q</w:t>
      </w:r>
      <w:r w:rsidRPr="00B50EE1">
        <w:rPr>
          <w:rFonts w:ascii="Symbol" w:hAnsi="Symbol"/>
          <w:color w:val="000000"/>
          <w:vertAlign w:val="superscript"/>
        </w:rPr>
        <w:t></w:t>
      </w:r>
      <w:r w:rsidRPr="00B50EE1">
        <w:rPr>
          <w:rFonts w:ascii="Times New Roman" w:hAnsi="Times New Roman"/>
          <w:color w:val="000000"/>
          <w:vertAlign w:val="superscript"/>
        </w:rPr>
        <w:t>A</w:t>
      </w:r>
      <w:r w:rsidRPr="00B50EE1">
        <w:rPr>
          <w:rFonts w:ascii="Times New Roman" w:hAnsi="Times New Roman"/>
          <w:color w:val="000000"/>
        </w:rPr>
        <w:t xml:space="preserve"> and </w:t>
      </w:r>
      <w:r w:rsidRPr="00B50EE1">
        <w:rPr>
          <w:rFonts w:ascii="Times New Roman" w:hAnsi="Times New Roman"/>
          <w:i/>
          <w:color w:val="000000"/>
        </w:rPr>
        <w:t>q</w:t>
      </w:r>
      <w:r w:rsidRPr="00B50EE1">
        <w:rPr>
          <w:rFonts w:ascii="Times New Roman" w:hAnsi="Times New Roman"/>
          <w:color w:val="000000"/>
          <w:vertAlign w:val="superscript"/>
        </w:rPr>
        <w:t>180</w:t>
      </w:r>
      <w:r w:rsidRPr="00B50EE1">
        <w:rPr>
          <w:rFonts w:ascii="Times New Roman" w:hAnsi="Times New Roman"/>
          <w:color w:val="000000"/>
        </w:rPr>
        <w:t xml:space="preserve"> in one measurement. Here, the wave velocity of </w:t>
      </w:r>
      <w:r w:rsidRPr="00B50EE1">
        <w:rPr>
          <w:rFonts w:ascii="Times New Roman" w:hAnsi="Times New Roman"/>
          <w:i/>
          <w:color w:val="000000"/>
        </w:rPr>
        <w:t>q</w:t>
      </w:r>
      <w:r w:rsidRPr="00B50EE1">
        <w:rPr>
          <w:rFonts w:ascii="Symbol" w:hAnsi="Symbol"/>
          <w:color w:val="000000"/>
          <w:vertAlign w:val="superscript"/>
        </w:rPr>
        <w:t></w:t>
      </w:r>
      <w:r w:rsidRPr="00B50EE1">
        <w:rPr>
          <w:rFonts w:ascii="Times New Roman" w:hAnsi="Times New Roman"/>
          <w:color w:val="000000"/>
          <w:vertAlign w:val="superscript"/>
        </w:rPr>
        <w:t>A</w:t>
      </w:r>
      <w:r w:rsidRPr="00B50EE1">
        <w:rPr>
          <w:rFonts w:ascii="Times New Roman" w:hAnsi="Times New Roman"/>
          <w:color w:val="000000"/>
        </w:rPr>
        <w:t xml:space="preserve"> is measured in the area where incident and reflected lights interfere near the mirror. In addition, the wave velocities can be obtained without being affected by the effects of refractive index. These optical systems can integrate a microscope (</w:t>
      </w:r>
      <w:r w:rsidRPr="00B50EE1">
        <w:rPr>
          <w:rFonts w:ascii="Symbol" w:hAnsi="Symbol"/>
          <w:color w:val="000000"/>
        </w:rPr>
        <w:t></w:t>
      </w:r>
      <w:r w:rsidRPr="00B50EE1">
        <w:rPr>
          <w:rFonts w:ascii="Times New Roman" w:hAnsi="Times New Roman"/>
          <w:color w:val="000000"/>
        </w:rPr>
        <w:t xml:space="preserve">-Brillouin scattering: </w:t>
      </w:r>
      <w:r w:rsidRPr="00B50EE1">
        <w:rPr>
          <w:rFonts w:ascii="Symbol" w:hAnsi="Symbol"/>
          <w:color w:val="000000"/>
        </w:rPr>
        <w:t></w:t>
      </w:r>
      <w:r w:rsidRPr="00B50EE1">
        <w:rPr>
          <w:rFonts w:ascii="Times New Roman" w:hAnsi="Times New Roman"/>
          <w:color w:val="000000"/>
        </w:rPr>
        <w:t xml:space="preserve">-BR) and enable measurement of the scattering from a minute area (diameter of several </w:t>
      </w:r>
      <w:r w:rsidRPr="00B50EE1">
        <w:rPr>
          <w:rFonts w:ascii="Symbol" w:hAnsi="Symbol"/>
          <w:color w:val="000000"/>
        </w:rPr>
        <w:t></w:t>
      </w:r>
      <w:r w:rsidRPr="00B50EE1">
        <w:rPr>
          <w:rFonts w:ascii="Times New Roman" w:hAnsi="Times New Roman"/>
          <w:color w:val="000000"/>
        </w:rPr>
        <w:t xml:space="preserve">m) as shown in the figure. </w:t>
      </w:r>
    </w:p>
    <w:p w14:paraId="27B3189A" w14:textId="77777777" w:rsidR="00B50EE1" w:rsidRPr="00B50EE1" w:rsidRDefault="00E85A13" w:rsidP="00B50EE1">
      <w:pPr>
        <w:spacing w:line="300" w:lineRule="exact"/>
        <w:ind w:firstLine="840"/>
        <w:rPr>
          <w:rFonts w:ascii="Times New Roman" w:hAnsi="Times New Roman"/>
          <w:color w:val="000000"/>
          <w:sz w:val="22"/>
        </w:rPr>
      </w:pPr>
      <w:r>
        <w:rPr>
          <w:noProof/>
        </w:rPr>
        <w:pict w14:anchorId="0B7875FA">
          <v:shape id="_x0000_s1027" type="#_x0000_t75" alt="" style="position:absolute;left:0;text-align:left;margin-left:2.5pt;margin-top:2.6pt;width:135pt;height:41.25pt;z-index:251659776;mso-wrap-edited:f;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52D1F&quot;/&gt;&lt;wsp:rsid wsp:val=&quot;000D4C24&quot;/&gt;&lt;wsp:rsid wsp:val=&quot;000E0820&quot;/&gt;&lt;wsp:rsid wsp:val=&quot;000E2638&quot;/&gt;&lt;wsp:rsid wsp:val=&quot;00103A73&quot;/&gt;&lt;wsp:rsid wsp:val=&quot;001464A7&quot;/&gt;&lt;wsp:rsid wsp:val=&quot;001A2C08&quot;/&gt;&lt;wsp:rsid wsp:val=&quot;001B5AA2&quot;/&gt;&lt;wsp:rsid wsp:val=&quot;001C62DE&quot;/&gt;&lt;wsp:rsid wsp:val=&quot;001D0B49&quot;/&gt;&lt;wsp:rsid wsp:val=&quot;001D73DE&quot;/&gt;&lt;wsp:rsid wsp:val=&quot;00225AC2&quot;/&gt;&lt;wsp:rsid wsp:val=&quot;00226F60&quot;/&gt;&lt;wsp:rsid wsp:val=&quot;00234BD1&quot;/&gt;&lt;wsp:rsid wsp:val=&quot;00236209&quot;/&gt;&lt;wsp:rsid wsp:val=&quot;00275383&quot;/&gt;&lt;wsp:rsid wsp:val=&quot;00286C75&quot;/&gt;&lt;wsp:rsid wsp:val=&quot;00290B91&quot;/&gt;&lt;wsp:rsid wsp:val=&quot;002B60B8&quot;/&gt;&lt;wsp:rsid wsp:val=&quot;002F2934&quot;/&gt;&lt;wsp:rsid wsp:val=&quot;003242A6&quot;/&gt;&lt;wsp:rsid wsp:val=&quot;00360E7F&quot;/&gt;&lt;wsp:rsid wsp:val=&quot;0036133A&quot;/&gt;&lt;wsp:rsid wsp:val=&quot;00383DC8&quot;/&gt;&lt;wsp:rsid wsp:val=&quot;003A1F71&quot;/&gt;&lt;wsp:rsid wsp:val=&quot;003C4A37&quot;/&gt;&lt;wsp:rsid wsp:val=&quot;003D0FF4&quot;/&gt;&lt;wsp:rsid wsp:val=&quot;003F3C17&quot;/&gt;&lt;wsp:rsid wsp:val=&quot;00402BAC&quot;/&gt;&lt;wsp:rsid wsp:val=&quot;00405E55&quot;/&gt;&lt;wsp:rsid wsp:val=&quot;00410267&quot;/&gt;&lt;wsp:rsid wsp:val=&quot;004552DA&quot;/&gt;&lt;wsp:rsid wsp:val=&quot;0046154C&quot;/&gt;&lt;wsp:rsid wsp:val=&quot;00466914&quot;/&gt;&lt;wsp:rsid wsp:val=&quot;00472616&quot;/&gt;&lt;wsp:rsid wsp:val=&quot;00493C8D&quot;/&gt;&lt;wsp:rsid wsp:val=&quot;00495FA7&quot;/&gt;&lt;wsp:rsid wsp:val=&quot;004B1A1F&quot;/&gt;&lt;wsp:rsid wsp:val=&quot;004F12B1&quot;/&gt;&lt;wsp:rsid wsp:val=&quot;004F7533&quot;/&gt;&lt;wsp:rsid wsp:val=&quot;00511289&quot;/&gt;&lt;wsp:rsid wsp:val=&quot;00511D2B&quot;/&gt;&lt;wsp:rsid wsp:val=&quot;00523F0E&quot;/&gt;&lt;wsp:rsid wsp:val=&quot;00534393&quot;/&gt;&lt;wsp:rsid wsp:val=&quot;00544A38&quot;/&gt;&lt;wsp:rsid wsp:val=&quot;00577062&quot;/&gt;&lt;wsp:rsid wsp:val=&quot;00580F69&quot;/&gt;&lt;wsp:rsid wsp:val=&quot;00583E41&quot;/&gt;&lt;wsp:rsid wsp:val=&quot;00594390&quot;/&gt;&lt;wsp:rsid wsp:val=&quot;0059758D&quot;/&gt;&lt;wsp:rsid wsp:val=&quot;005E0329&quot;/&gt;&lt;wsp:rsid wsp:val=&quot;005F2088&quot;/&gt;&lt;wsp:rsid wsp:val=&quot;005F3D3A&quot;/&gt;&lt;wsp:rsid wsp:val=&quot;006072D1&quot;/&gt;&lt;wsp:rsid wsp:val=&quot;006139F1&quot;/&gt;&lt;wsp:rsid wsp:val=&quot;00650082&quot;/&gt;&lt;wsp:rsid wsp:val=&quot;006620E7&quot;/&gt;&lt;wsp:rsid wsp:val=&quot;0067521B&quot;/&gt;&lt;wsp:rsid wsp:val=&quot;00680383&quot;/&gt;&lt;wsp:rsid wsp:val=&quot;006829A3&quot;/&gt;&lt;wsp:rsid wsp:val=&quot;006A574A&quot;/&gt;&lt;wsp:rsid wsp:val=&quot;006D6414&quot;/&gt;&lt;wsp:rsid wsp:val=&quot;006E3B89&quot;/&gt;&lt;wsp:rsid wsp:val=&quot;006E723D&quot;/&gt;&lt;wsp:rsid wsp:val=&quot;006E75DC&quot;/&gt;&lt;wsp:rsid wsp:val=&quot;006F1A06&quot;/&gt;&lt;wsp:rsid wsp:val=&quot;00722F8A&quot;/&gt;&lt;wsp:rsid wsp:val=&quot;00723352&quot;/&gt;&lt;wsp:rsid wsp:val=&quot;00772BBE&quot;/&gt;&lt;wsp:rsid wsp:val=&quot;00786425&quot;/&gt;&lt;wsp:rsid wsp:val=&quot;00791BDF&quot;/&gt;&lt;wsp:rsid wsp:val=&quot;007A2AD6&quot;/&gt;&lt;wsp:rsid wsp:val=&quot;007A3E38&quot;/&gt;&lt;wsp:rsid wsp:val=&quot;007B45C9&quot;/&gt;&lt;wsp:rsid wsp:val=&quot;007F7779&quot;/&gt;&lt;wsp:rsid wsp:val=&quot;0080740B&quot;/&gt;&lt;wsp:rsid wsp:val=&quot;00856A06&quot;/&gt;&lt;wsp:rsid wsp:val=&quot;008603F5&quot;/&gt;&lt;wsp:rsid wsp:val=&quot;008662CD&quot;/&gt;&lt;wsp:rsid wsp:val=&quot;0087010C&quot;/&gt;&lt;wsp:rsid wsp:val=&quot;008A3F19&quot;/&gt;&lt;wsp:rsid wsp:val=&quot;008B5B63&quot;/&gt;&lt;wsp:rsid wsp:val=&quot;008C0390&quot;/&gt;&lt;wsp:rsid wsp:val=&quot;008E2B14&quot;/&gt;&lt;wsp:rsid wsp:val=&quot;0090334B&quot;/&gt;&lt;wsp:rsid wsp:val=&quot;0091061C&quot;/&gt;&lt;wsp:rsid wsp:val=&quot;00954D64&quot;/&gt;&lt;wsp:rsid wsp:val=&quot;0096695F&quot;/&gt;&lt;wsp:rsid wsp:val=&quot;00976926&quot;/&gt;&lt;wsp:rsid wsp:val=&quot;00981089&quot;/&gt;&lt;wsp:rsid wsp:val=&quot;009960F7&quot;/&gt;&lt;wsp:rsid wsp:val=&quot;00997903&quot;/&gt;&lt;wsp:rsid wsp:val=&quot;009A5235&quot;/&gt;&lt;wsp:rsid wsp:val=&quot;009B6897&quot;/&gt;&lt;wsp:rsid wsp:val=&quot;009D04DB&quot;/&gt;&lt;wsp:rsid wsp:val=&quot;009E16FA&quot;/&gt;&lt;wsp:rsid wsp:val=&quot;00A123F1&quot;/&gt;&lt;wsp:rsid wsp:val=&quot;00A1344F&quot;/&gt;&lt;wsp:rsid wsp:val=&quot;00A13843&quot;/&gt;&lt;wsp:rsid wsp:val=&quot;00A7006D&quot;/&gt;&lt;wsp:rsid wsp:val=&quot;00A72563&quot;/&gt;&lt;wsp:rsid wsp:val=&quot;00A86683&quot;/&gt;&lt;wsp:rsid wsp:val=&quot;00AA0905&quot;/&gt;&lt;wsp:rsid wsp:val=&quot;00AC078B&quot;/&gt;&lt;wsp:rsid wsp:val=&quot;00AC16A5&quot;/&gt;&lt;wsp:rsid wsp:val=&quot;00AC38BA&quot;/&gt;&lt;wsp:rsid wsp:val=&quot;00B065E8&quot;/&gt;&lt;wsp:rsid wsp:val=&quot;00B50EE1&quot;/&gt;&lt;wsp:rsid wsp:val=&quot;00B5108A&quot;/&gt;&lt;wsp:rsid wsp:val=&quot;00B53667&quot;/&gt;&lt;wsp:rsid wsp:val=&quot;00B5459D&quot;/&gt;&lt;wsp:rsid wsp:val=&quot;00B61139&quot;/&gt;&lt;wsp:rsid wsp:val=&quot;00B97ED3&quot;/&gt;&lt;wsp:rsid wsp:val=&quot;00BD1AD2&quot;/&gt;&lt;wsp:rsid wsp:val=&quot;00BD3DBF&quot;/&gt;&lt;wsp:rsid wsp:val=&quot;00BF2C5E&quot;/&gt;&lt;wsp:rsid wsp:val=&quot;00C06A25&quot;/&gt;&lt;wsp:rsid wsp:val=&quot;00C22245&quot;/&gt;&lt;wsp:rsid wsp:val=&quot;00C7344F&quot;/&gt;&lt;wsp:rsid wsp:val=&quot;00C864A1&quot;/&gt;&lt;wsp:rsid wsp:val=&quot;00C921ED&quot;/&gt;&lt;wsp:rsid wsp:val=&quot;00C94E38&quot;/&gt;&lt;wsp:rsid wsp:val=&quot;00C9597D&quot;/&gt;&lt;wsp:rsid wsp:val=&quot;00CC0309&quot;/&gt;&lt;wsp:rsid wsp:val=&quot;00CC50A7&quot;/&gt;&lt;wsp:rsid wsp:val=&quot;00CD548C&quot;/&gt;&lt;wsp:rsid wsp:val=&quot;00D13E7F&quot;/&gt;&lt;wsp:rsid wsp:val=&quot;00D2018B&quot;/&gt;&lt;wsp:rsid wsp:val=&quot;00D24AA9&quot;/&gt;&lt;wsp:rsid wsp:val=&quot;00D27CCD&quot;/&gt;&lt;wsp:rsid wsp:val=&quot;00D34F2A&quot;/&gt;&lt;wsp:rsid wsp:val=&quot;00D4758B&quot;/&gt;&lt;wsp:rsid wsp:val=&quot;00D52D3D&quot;/&gt;&lt;wsp:rsid wsp:val=&quot;00D62B26&quot;/&gt;&lt;wsp:rsid wsp:val=&quot;00D64393&quot;/&gt;&lt;wsp:rsid wsp:val=&quot;00D648B7&quot;/&gt;&lt;wsp:rsid wsp:val=&quot;00D75640&quot;/&gt;&lt;wsp:rsid wsp:val=&quot;00DB6126&quot;/&gt;&lt;wsp:rsid wsp:val=&quot;00DB6263&quot;/&gt;&lt;wsp:rsid wsp:val=&quot;00DC05FD&quot;/&gt;&lt;wsp:rsid wsp:val=&quot;00E33BA4&quot;/&gt;&lt;wsp:rsid wsp:val=&quot;00E350B6&quot;/&gt;&lt;wsp:rsid wsp:val=&quot;00E359E3&quot;/&gt;&lt;wsp:rsid wsp:val=&quot;00E35DEA&quot;/&gt;&lt;wsp:rsid wsp:val=&quot;00E729D3&quot;/&gt;&lt;wsp:rsid wsp:val=&quot;00E93113&quot;/&gt;&lt;wsp:rsid wsp:val=&quot;00EA44D1&quot;/&gt;&lt;wsp:rsid wsp:val=&quot;00EB6306&quot;/&gt;&lt;wsp:rsid wsp:val=&quot;00ED6CDE&quot;/&gt;&lt;wsp:rsid wsp:val=&quot;00EF614F&quot;/&gt;&lt;wsp:rsid wsp:val=&quot;00F04559&quot;/&gt;&lt;wsp:rsid wsp:val=&quot;00F209FE&quot;/&gt;&lt;wsp:rsid wsp:val=&quot;00F32B80&quot;/&gt;&lt;wsp:rsid wsp:val=&quot;00F531DB&quot;/&gt;&lt;wsp:rsid wsp:val=&quot;00F75922&quot;/&gt;&lt;wsp:rsid wsp:val=&quot;00F843DC&quot;/&gt;&lt;wsp:rsid wsp:val=&quot;00FD4746&quot;/&gt;&lt;/wsp:rsids&gt;&lt;/w:docPr&gt;&lt;w:body&gt;&lt;wx:sect&gt;&lt;w:p wsp:rsidR=&quot;00000000&quot; wsp:rsidRPr=&quot;008B5B63&quot; wsp:rsidRDefault=&quot;008B5B63&quot; wsp:rsidP=&quot;008B5B63&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v&lt;/m:t&gt;&lt;/m:r&gt;&lt;/m:e&gt;&lt;m:sup&gt;&lt;m:r&gt;&lt;w:rPr&gt;&lt;w:rFonts w:ascii=&quot;Cambria Math&quot; w:h-ansi=&quot;Cambria Math&quot;/&gt;&lt;wx:font wx:val=&quot;Cambria Math&quot;/&gt;&lt;w:i/&gt;&lt;/w:rPr&gt;&lt;m:t&gt;180&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180&lt;/m:t&gt;&lt;/m:r&gt;&lt;/m:sup&gt;&lt;/m:sSup&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ﾎｻ&lt;/m:t&gt;&lt;/m:r&gt;&lt;/m:e&gt;&lt;m:sup&gt;&lt;m:r&gt;&lt;w:rPr&gt;&lt;w:rFonts w:ascii=&quot;Cambria Math&quot; w:h-ansi=&quot;Cambria Math&quot;/&gt;&lt;wx:font wx:val=&quot;Cambria Math&quot;/&gt;&lt;w:i/&gt;&lt;/w:rPr&gt;&lt;m:t&gt;180&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180&lt;/m:t&gt;&lt;/m:r&gt;&lt;/m:sup&gt;&lt;/m:sSup&gt;&lt;m:f&gt;&lt;m:fPr&gt;&lt;m:ctrlPr&gt;&lt;w:rPr&gt;&lt;w:rFonts w:ascii=&quot;Cambria Math&quot; w:h-ansi=&quot;Cambria Math&quot;/&gt;&lt;wx:font wx:val=&quot;Cambria Math&quot;/&gt;&lt;/w:rPr&gt;&lt;/m:ctrlPr&gt;&lt;/m:fPr&gt;&lt;m:num&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ﾎｻ&lt;/m:t&gt;&lt;/m:r&gt;&lt;/m:e&gt;&lt;m:sub&gt;&lt;m:r&gt;&lt;w:rPr&gt;&lt;w:rFonts w:ascii=&quot;Cambria Math&quot; w:h-ansi=&quot;Cambria Math&quot;/&gt;&lt;wx:font wx:val=&quot;Cambria Math&quot;/&gt;&lt;w:i/&gt;&lt;/w:rPr&gt;&lt;m:t&gt;0&lt;/m:t&gt;&lt;/m:r&gt;&lt;/m:sub&gt;&lt;/m:sSub&gt;&lt;/m:num&gt;&lt;m:den&gt;&lt;m:r&gt;&lt;w:rPr&gt;&lt;w:rFonts w:ascii=&quot;Cambria Math&quot; w:h-ansi=&quot;Cambria Math&quot;/&gt;&lt;wx:font wx:val=&quot;Cambria Math&quot;/&gt;&lt;w:i/&gt;&lt;/w:rPr&gt;&lt;m:t&gt;2n&lt;/m:t&gt;&lt;/m:r&gt;&lt;/m:den&gt;&lt;/m:f&gt;&lt;/m:oMath&gt;&lt;/m:oMathPara&gt;&lt;/w:p&gt;&lt;w:sectPr wsp:rsidR=&quot;00000000&quot; wsp:rsidRPr=&quot;008B5B63&quot;&gt;&lt;w:pgSz w:w=&quot;12240&quot; w:h=&quot;15840&quot;/&gt;&lt;w:pgMar w:top=&quot;1985&quot; w:right=&quot;1701&quot; w:bottom=&quot;1701&quot; w:left=&quot;1701&quot; w:header=&quot;720&quot; w:footer=&quot;720&quot; w:gutter=&quot;0&quot;/&gt;&lt;w:cols w:space=&quot;720&quot;/&gt;&lt;/w:sectPr&gt;&lt;/wx:sect&gt;&lt;/w:body&gt;&lt;/w:wordDocument&gt;">
            <v:imagedata r:id="rId54" o:title="" chromakey="white"/>
          </v:shape>
        </w:pict>
      </w:r>
    </w:p>
    <w:p w14:paraId="1CC3A364" w14:textId="77777777" w:rsidR="00B50EE1" w:rsidRPr="00B50EE1" w:rsidRDefault="00A729F2" w:rsidP="00B50EE1">
      <w:pPr>
        <w:spacing w:line="300" w:lineRule="exact"/>
        <w:ind w:firstLine="840"/>
        <w:rPr>
          <w:rFonts w:ascii="Times New Roman" w:hAnsi="Times New Roman"/>
          <w:color w:val="000000"/>
          <w:sz w:val="22"/>
        </w:rPr>
      </w:pPr>
      <w:r>
        <w:rPr>
          <w:noProof/>
        </w:rPr>
        <mc:AlternateContent>
          <mc:Choice Requires="wps">
            <w:drawing>
              <wp:anchor distT="0" distB="0" distL="0" distR="0" simplePos="0" relativeHeight="251658752" behindDoc="0" locked="0" layoutInCell="1" allowOverlap="1" wp14:anchorId="282F31EC" wp14:editId="359AE3A5">
                <wp:simplePos x="0" y="0"/>
                <wp:positionH relativeFrom="column">
                  <wp:posOffset>2539365</wp:posOffset>
                </wp:positionH>
                <wp:positionV relativeFrom="paragraph">
                  <wp:posOffset>118745</wp:posOffset>
                </wp:positionV>
                <wp:extent cx="2228850" cy="325120"/>
                <wp:effectExtent l="0" t="0" r="0" b="0"/>
                <wp:wrapNone/>
                <wp:docPr id="41" name="テキスト ボックス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8850" cy="325120"/>
                        </a:xfrm>
                        <a:prstGeom prst="rect">
                          <a:avLst/>
                        </a:prstGeom>
                        <a:noFill/>
                        <a:ln>
                          <a:noFill/>
                        </a:ln>
                        <a:effectLst/>
                      </wps:spPr>
                      <wps:txbx>
                        <w:txbxContent>
                          <w:p w14:paraId="14651AC6" w14:textId="77777777" w:rsidR="00B50EE1" w:rsidRDefault="00B50EE1" w:rsidP="00B50EE1">
                            <w:pPr>
                              <w:pStyle w:val="Web"/>
                              <w:spacing w:beforeAutospacing="0" w:afterAutospacing="0"/>
                              <w:rPr>
                                <w:color w:val="000000"/>
                              </w:rPr>
                            </w:pPr>
                          </w:p>
                        </w:txbxContent>
                      </wps:txbx>
                      <wps:bodyPr wrap="square" lIns="0" tIns="0" rIns="0" bIns="0">
                        <a:spAutoFit/>
                      </wps:bodyPr>
                    </wps:wsp>
                  </a:graphicData>
                </a:graphic>
                <wp14:sizeRelH relativeFrom="margin">
                  <wp14:pctWidth>0</wp14:pctWidth>
                </wp14:sizeRelH>
                <wp14:sizeRelV relativeFrom="page">
                  <wp14:pctHeight>0</wp14:pctHeight>
                </wp14:sizeRelV>
              </wp:anchor>
            </w:drawing>
          </mc:Choice>
          <mc:Fallback>
            <w:pict>
              <v:rect w14:anchorId="282F31EC" id="テキスト ボックス 4" o:spid="_x0000_s1116" style="position:absolute;left:0;text-align:left;margin-left:199.95pt;margin-top:9.35pt;width:175.5pt;height:25.6pt;z-index:2516587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" filled="f" stroked="f">
                <v:textbox style="mso-fit-shape-to-text:t" inset="0,0,0,0">
                  <w:txbxContent>
                    <w:p w14:paraId="14651AC6" w14:textId="77777777" w:rsidR="00B50EE1" w:rsidRDefault="00B50EE1" w:rsidP="00B50EE1">
                      <w:pPr>
                        <w:pStyle w:val="Web"/>
                        <w:spacing w:beforeAutospacing="0" w:afterAutospacing="0"/>
                        <w:rPr>
                          <w:color w:val="000000"/>
                        </w:rPr>
                      </w:pPr>
                    </w:p>
                  </w:txbxContent>
                </v:textbox>
              </v:rect>
            </w:pict>
          </mc:Fallback>
        </mc:AlternateContent>
      </w:r>
      <w:r w:rsidR="00B50EE1" w:rsidRPr="00B50EE1">
        <w:rPr>
          <w:rFonts w:ascii="Times New Roman" w:hAnsi="Times New Roman"/>
          <w:color w:val="000000"/>
          <w:sz w:val="22"/>
        </w:rPr>
        <w:t xml:space="preserve">                                            (5)</w:t>
      </w:r>
    </w:p>
    <w:p w14:paraId="185FE5D5" w14:textId="77777777" w:rsidR="00B50EE1" w:rsidRPr="00B50EE1" w:rsidRDefault="00A729F2" w:rsidP="00B50EE1">
      <w:pPr>
        <w:spacing w:line="300" w:lineRule="exact"/>
        <w:ind w:firstLine="840"/>
        <w:rPr>
          <w:rFonts w:ascii="Times New Roman" w:hAnsi="Times New Roman"/>
          <w:color w:val="000000"/>
          <w:sz w:val="22"/>
        </w:rPr>
      </w:pPr>
      <w:r>
        <w:rPr>
          <w:noProof/>
        </w:rPr>
        <mc:AlternateContent>
          <mc:Choice Requires="wps">
            <w:drawing>
              <wp:anchor distT="0" distB="0" distL="0" distR="0" simplePos="0" relativeHeight="251657728" behindDoc="0" locked="0" layoutInCell="1" allowOverlap="1" wp14:anchorId="121BF5EB" wp14:editId="55B5E062">
                <wp:simplePos x="0" y="0"/>
                <wp:positionH relativeFrom="column">
                  <wp:posOffset>18415</wp:posOffset>
                </wp:positionH>
                <wp:positionV relativeFrom="paragraph">
                  <wp:posOffset>175895</wp:posOffset>
                </wp:positionV>
                <wp:extent cx="1791335" cy="807085"/>
                <wp:effectExtent l="0" t="0" r="0" b="0"/>
                <wp:wrapNone/>
                <wp:docPr id="40" name="テキスト ボックス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1335" cy="807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BD2C" w14:textId="77777777" w:rsidR="00B50EE1" w:rsidRPr="00B50EE1" w:rsidRDefault="00E85A13" w:rsidP="00B50EE1">
                            <w:pPr>
                              <w:pStyle w:val="Web"/>
                              <w:spacing w:beforeAutospacing="0" w:afterAutospacing="0"/>
                              <w:rPr>
                                <w:color w:val="000000"/>
                                <w:sz w:val="20"/>
                                <w:szCs w:val="20"/>
                              </w:rPr>
                            </w:pPr>
                            <w:r w:rsidRPr="00B50EE1">
                              <w:rPr>
                                <w:noProof/>
                                <w:sz w:val="20"/>
                                <w:szCs w:val="20"/>
                              </w:rPr>
                              <w:pict w14:anchorId="1EDD8F81">
                                <v:shape id="_x0000_i1053" type="#_x0000_t75" alt="" style="width:141.15pt;height:53.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52D1F&quot;/&gt;&lt;wsp:rsid wsp:val=&quot;000D4C24&quot;/&gt;&lt;wsp:rsid wsp:val=&quot;000E0820&quot;/&gt;&lt;wsp:rsid wsp:val=&quot;000E2638&quot;/&gt;&lt;wsp:rsid wsp:val=&quot;00103A73&quot;/&gt;&lt;wsp:rsid wsp:val=&quot;001464A7&quot;/&gt;&lt;wsp:rsid wsp:val=&quot;001A2C08&quot;/&gt;&lt;wsp:rsid wsp:val=&quot;001B5AA2&quot;/&gt;&lt;wsp:rsid wsp:val=&quot;001C62DE&quot;/&gt;&lt;wsp:rsid wsp:val=&quot;001D0B49&quot;/&gt;&lt;wsp:rsid wsp:val=&quot;001D73DE&quot;/&gt;&lt;wsp:rsid wsp:val=&quot;00225AC2&quot;/&gt;&lt;wsp:rsid wsp:val=&quot;00226F60&quot;/&gt;&lt;wsp:rsid wsp:val=&quot;00234BD1&quot;/&gt;&lt;wsp:rsid wsp:val=&quot;00236209&quot;/&gt;&lt;wsp:rsid wsp:val=&quot;00275383&quot;/&gt;&lt;wsp:rsid wsp:val=&quot;00286C75&quot;/&gt;&lt;wsp:rsid wsp:val=&quot;00290B91&quot;/&gt;&lt;wsp:rsid wsp:val=&quot;002B60B8&quot;/&gt;&lt;wsp:rsid wsp:val=&quot;002F2934&quot;/&gt;&lt;wsp:rsid wsp:val=&quot;003242A6&quot;/&gt;&lt;wsp:rsid wsp:val=&quot;00360E7F&quot;/&gt;&lt;wsp:rsid wsp:val=&quot;0036133A&quot;/&gt;&lt;wsp:rsid wsp:val=&quot;00383DC8&quot;/&gt;&lt;wsp:rsid wsp:val=&quot;003A1F71&quot;/&gt;&lt;wsp:rsid wsp:val=&quot;003C4A37&quot;/&gt;&lt;wsp:rsid wsp:val=&quot;003D0FF4&quot;/&gt;&lt;wsp:rsid wsp:val=&quot;003F3C17&quot;/&gt;&lt;wsp:rsid wsp:val=&quot;00402BAC&quot;/&gt;&lt;wsp:rsid wsp:val=&quot;00405E55&quot;/&gt;&lt;wsp:rsid wsp:val=&quot;00410267&quot;/&gt;&lt;wsp:rsid wsp:val=&quot;004552DA&quot;/&gt;&lt;wsp:rsid wsp:val=&quot;0046154C&quot;/&gt;&lt;wsp:rsid wsp:val=&quot;00466914&quot;/&gt;&lt;wsp:rsid wsp:val=&quot;00472616&quot;/&gt;&lt;wsp:rsid wsp:val=&quot;00493C8D&quot;/&gt;&lt;wsp:rsid wsp:val=&quot;00495FA7&quot;/&gt;&lt;wsp:rsid wsp:val=&quot;004B1A1F&quot;/&gt;&lt;wsp:rsid wsp:val=&quot;004F12B1&quot;/&gt;&lt;wsp:rsid wsp:val=&quot;004F7533&quot;/&gt;&lt;wsp:rsid wsp:val=&quot;00511289&quot;/&gt;&lt;wsp:rsid wsp:val=&quot;00511D2B&quot;/&gt;&lt;wsp:rsid wsp:val=&quot;00523F0E&quot;/&gt;&lt;wsp:rsid wsp:val=&quot;00534393&quot;/&gt;&lt;wsp:rsid wsp:val=&quot;00544A38&quot;/&gt;&lt;wsp:rsid wsp:val=&quot;00577062&quot;/&gt;&lt;wsp:rsid wsp:val=&quot;00580F69&quot;/&gt;&lt;wsp:rsid wsp:val=&quot;00583E41&quot;/&gt;&lt;wsp:rsid wsp:val=&quot;00594390&quot;/&gt;&lt;wsp:rsid wsp:val=&quot;0059758D&quot;/&gt;&lt;wsp:rsid wsp:val=&quot;005E0329&quot;/&gt;&lt;wsp:rsid wsp:val=&quot;005F2088&quot;/&gt;&lt;wsp:rsid wsp:val=&quot;005F3D3A&quot;/&gt;&lt;wsp:rsid wsp:val=&quot;006072D1&quot;/&gt;&lt;wsp:rsid wsp:val=&quot;006139F1&quot;/&gt;&lt;wsp:rsid wsp:val=&quot;00650082&quot;/&gt;&lt;wsp:rsid wsp:val=&quot;006620E7&quot;/&gt;&lt;wsp:rsid wsp:val=&quot;0067521B&quot;/&gt;&lt;wsp:rsid wsp:val=&quot;00680383&quot;/&gt;&lt;wsp:rsid wsp:val=&quot;006829A3&quot;/&gt;&lt;wsp:rsid wsp:val=&quot;006A574A&quot;/&gt;&lt;wsp:rsid wsp:val=&quot;006D6414&quot;/&gt;&lt;wsp:rsid wsp:val=&quot;006E3B89&quot;/&gt;&lt;wsp:rsid wsp:val=&quot;006E723D&quot;/&gt;&lt;wsp:rsid wsp:val=&quot;006E75DC&quot;/&gt;&lt;wsp:rsid wsp:val=&quot;006F1A06&quot;/&gt;&lt;wsp:rsid wsp:val=&quot;00722F8A&quot;/&gt;&lt;wsp:rsid wsp:val=&quot;00723352&quot;/&gt;&lt;wsp:rsid wsp:val=&quot;00772BBE&quot;/&gt;&lt;wsp:rsid wsp:val=&quot;00786425&quot;/&gt;&lt;wsp:rsid wsp:val=&quot;00791BDF&quot;/&gt;&lt;wsp:rsid wsp:val=&quot;007A2AD6&quot;/&gt;&lt;wsp:rsid wsp:val=&quot;007A3E38&quot;/&gt;&lt;wsp:rsid wsp:val=&quot;007B45C9&quot;/&gt;&lt;wsp:rsid wsp:val=&quot;007F7779&quot;/&gt;&lt;wsp:rsid wsp:val=&quot;0080740B&quot;/&gt;&lt;wsp:rsid wsp:val=&quot;00856A06&quot;/&gt;&lt;wsp:rsid wsp:val=&quot;008603F5&quot;/&gt;&lt;wsp:rsid wsp:val=&quot;008662CD&quot;/&gt;&lt;wsp:rsid wsp:val=&quot;0087010C&quot;/&gt;&lt;wsp:rsid wsp:val=&quot;008A3F19&quot;/&gt;&lt;wsp:rsid wsp:val=&quot;008C0390&quot;/&gt;&lt;wsp:rsid wsp:val=&quot;008E2B14&quot;/&gt;&lt;wsp:rsid wsp:val=&quot;0090334B&quot;/&gt;&lt;wsp:rsid wsp:val=&quot;0091061C&quot;/&gt;&lt;wsp:rsid wsp:val=&quot;00954D64&quot;/&gt;&lt;wsp:rsid wsp:val=&quot;0096695F&quot;/&gt;&lt;wsp:rsid wsp:val=&quot;00976926&quot;/&gt;&lt;wsp:rsid wsp:val=&quot;00981089&quot;/&gt;&lt;wsp:rsid wsp:val=&quot;009960F7&quot;/&gt;&lt;wsp:rsid wsp:val=&quot;00997903&quot;/&gt;&lt;wsp:rsid wsp:val=&quot;009A5235&quot;/&gt;&lt;wsp:rsid wsp:val=&quot;009B6897&quot;/&gt;&lt;wsp:rsid wsp:val=&quot;009D04DB&quot;/&gt;&lt;wsp:rsid wsp:val=&quot;009E16FA&quot;/&gt;&lt;wsp:rsid wsp:val=&quot;00A123F1&quot;/&gt;&lt;wsp:rsid wsp:val=&quot;00A1344F&quot;/&gt;&lt;wsp:rsid wsp:val=&quot;00A13843&quot;/&gt;&lt;wsp:rsid wsp:val=&quot;00A7006D&quot;/&gt;&lt;wsp:rsid wsp:val=&quot;00A72563&quot;/&gt;&lt;wsp:rsid wsp:val=&quot;00A75210&quot;/&gt;&lt;wsp:rsid wsp:val=&quot;00A86683&quot;/&gt;&lt;wsp:rsid wsp:val=&quot;00AA0905&quot;/&gt;&lt;wsp:rsid wsp:val=&quot;00AC078B&quot;/&gt;&lt;wsp:rsid wsp:val=&quot;00AC16A5&quot;/&gt;&lt;wsp:rsid wsp:val=&quot;00AC38BA&quot;/&gt;&lt;wsp:rsid wsp:val=&quot;00B065E8&quot;/&gt;&lt;wsp:rsid wsp:val=&quot;00B50EE1&quot;/&gt;&lt;wsp:rsid wsp:val=&quot;00B5108A&quot;/&gt;&lt;wsp:rsid wsp:val=&quot;00B53667&quot;/&gt;&lt;wsp:rsid wsp:val=&quot;00B5459D&quot;/&gt;&lt;wsp:rsid wsp:val=&quot;00B61139&quot;/&gt;&lt;wsp:rsid wsp:val=&quot;00B97ED3&quot;/&gt;&lt;wsp:rsid wsp:val=&quot;00BD1AD2&quot;/&gt;&lt;wsp:rsid wsp:val=&quot;00BD3DBF&quot;/&gt;&lt;wsp:rsid wsp:val=&quot;00BF2C5E&quot;/&gt;&lt;wsp:rsid wsp:val=&quot;00C06A25&quot;/&gt;&lt;wsp:rsid wsp:val=&quot;00C22245&quot;/&gt;&lt;wsp:rsid wsp:val=&quot;00C7344F&quot;/&gt;&lt;wsp:rsid wsp:val=&quot;00C864A1&quot;/&gt;&lt;wsp:rsid wsp:val=&quot;00C921ED&quot;/&gt;&lt;wsp:rsid wsp:val=&quot;00C94E38&quot;/&gt;&lt;wsp:rsid wsp:val=&quot;00C9597D&quot;/&gt;&lt;wsp:rsid wsp:val=&quot;00CC0309&quot;/&gt;&lt;wsp:rsid wsp:val=&quot;00CC50A7&quot;/&gt;&lt;wsp:rsid wsp:val=&quot;00CD548C&quot;/&gt;&lt;wsp:rsid wsp:val=&quot;00D13E7F&quot;/&gt;&lt;wsp:rsid wsp:val=&quot;00D2018B&quot;/&gt;&lt;wsp:rsid wsp:val=&quot;00D24AA9&quot;/&gt;&lt;wsp:rsid wsp:val=&quot;00D27CCD&quot;/&gt;&lt;wsp:rsid wsp:val=&quot;00D34F2A&quot;/&gt;&lt;wsp:rsid wsp:val=&quot;00D4758B&quot;/&gt;&lt;wsp:rsid wsp:val=&quot;00D52D3D&quot;/&gt;&lt;wsp:rsid wsp:val=&quot;00D62B26&quot;/&gt;&lt;wsp:rsid wsp:val=&quot;00D64393&quot;/&gt;&lt;wsp:rsid wsp:val=&quot;00D648B7&quot;/&gt;&lt;wsp:rsid wsp:val=&quot;00D75640&quot;/&gt;&lt;wsp:rsid wsp:val=&quot;00DB6126&quot;/&gt;&lt;wsp:rsid wsp:val=&quot;00DB6263&quot;/&gt;&lt;wsp:rsid wsp:val=&quot;00DC05FD&quot;/&gt;&lt;wsp:rsid wsp:val=&quot;00E33BA4&quot;/&gt;&lt;wsp:rsid wsp:val=&quot;00E350B6&quot;/&gt;&lt;wsp:rsid wsp:val=&quot;00E359E3&quot;/&gt;&lt;wsp:rsid wsp:val=&quot;00E35DEA&quot;/&gt;&lt;wsp:rsid wsp:val=&quot;00E729D3&quot;/&gt;&lt;wsp:rsid wsp:val=&quot;00E93113&quot;/&gt;&lt;wsp:rsid wsp:val=&quot;00EA44D1&quot;/&gt;&lt;wsp:rsid wsp:val=&quot;00EB6306&quot;/&gt;&lt;wsp:rsid wsp:val=&quot;00ED6CDE&quot;/&gt;&lt;wsp:rsid wsp:val=&quot;00EF614F&quot;/&gt;&lt;wsp:rsid wsp:val=&quot;00F04559&quot;/&gt;&lt;wsp:rsid wsp:val=&quot;00F209FE&quot;/&gt;&lt;wsp:rsid wsp:val=&quot;00F32B80&quot;/&gt;&lt;wsp:rsid wsp:val=&quot;00F531DB&quot;/&gt;&lt;wsp:rsid wsp:val=&quot;00F75922&quot;/&gt;&lt;wsp:rsid wsp:val=&quot;00F843DC&quot;/&gt;&lt;wsp:rsid wsp:val=&quot;00FD4746&quot;/&gt;&lt;/wsp:rsids&gt;&lt;/w:docPr&gt;&lt;w:body&gt;&lt;wx:sect&gt;&lt;w:p wsp:rsidR=&quot;00000000&quot; wsp:rsidRPr=&quot;00A75210&quot; wsp:rsidRDefault=&quot;00A75210&quot; wsp:rsidP=&quot;00A75210&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v&lt;/m:t&gt;&lt;/m:r&gt;&lt;/m:e&gt;&lt;m:sup&gt;&lt;m:r&gt;&lt;w:rPr&gt;&lt;w:rFonts w:ascii=&quot;Cambria Math&quot; w:h-ansi=&quot;Cambria Math&quot;/&gt;&lt;wx:font wx:val=&quot;Cambria Math&quot;/&gt;&lt;w:i/&gt;&lt;/w:rPr&gt;&lt;m:t&gt;ﾎｸA&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ﾎｸA&lt;/m:t&gt;&lt;/m:r&gt;&lt;/m:sup&gt;&lt;/m:sSup&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ﾎｻ&lt;/m:t&gt;&lt;/m:r&gt;&lt;/m:e&gt;&lt;m:sup&gt;&lt;m:r&gt;&lt;w:rPr&gt;&lt;w:rFonts w:ascii=&quot;Cambria Math&quot; w:h-ansi=&quot;Cambria Math&quot;/&gt;&lt;wx:font wx:val=&quot;Cambria Math&quot;/&gt;&lt;w:i/&gt;&lt;/w:rPr&gt;&lt;m:t&gt;ﾎｸA&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ﾎｸA&lt;/m:t&gt;&lt;/m:r&gt;&lt;/m:sup&gt;&lt;/m:sSup&gt;&lt;m:f&gt;&lt;m:fPr&gt;&lt;m:ctrlPr&gt;&lt;w:rPr&gt;&lt;w:rFonts w:ascii=&quot;Cambria Math&quot; w:h-ansi=&quot;Cambria Math&quot;/&gt;&lt;wx:font wx:val=&quot;Cambria Math&quot;/&gt;&lt;/w:rPr&gt;&lt;/m:ctrlPr&gt;&lt;/m:fPr&gt;&lt;m:num&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ﾎｻ&lt;/m:t&gt;&lt;/m:r&gt;&lt;/m:e&gt;&lt;m:sub&gt;&lt;m:r&gt;&lt;w:rPr&gt;&lt;w:rFonts w:ascii=&quot;Cambria Math&quot; w:h-ansi=&quot;Cambria Math&quot;/&gt;&lt;wx:font wx:val=&quot;Cambria Math&quot;/&gt;&lt;w:i/&gt;&lt;/w:rPr&gt;&lt;m:t&gt;0&lt;/m:t&gt;&lt;/m:r&gt;&lt;/m:sub&gt;&lt;/m:sSub&gt;&lt;/m:num&gt;&lt;m:den&gt;&lt;m:r&gt;&lt;w:rPr&gt;&lt;w:rFonts w:ascii=&quot;Cambria Math&quot; w:h-ansi=&quot;Cambria Math&quot;/&gt;&lt;wx:font wx:val=&quot;Cambria Math&quot;/&gt;&lt;w:i/&gt;&lt;/w:rPr&gt;&lt;m:t&gt;2sin&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ﾎｸ&lt;/m:t&gt;&lt;/m:r&gt;&lt;/m:num&gt;&lt;m:den&gt;&lt;m:r&gt;&lt;w:rPr&gt;&lt;w:rFonts w:ascii=&quot;Cambria Math&quot; w:h-ansi=&quot;Cambria Math&quot;/&gt;&lt;wx:font wx:val=&quot;Cambria Math&quot;/&gt;&lt;w:i/&gt;&lt;/w:rPr&gt;&lt;m:t&gt;2&lt;/m:t&gt;&lt;/m:r&gt;&lt;/m:den&gt;&lt;/m:f&gt;&lt;/m:den&gt;&lt;/m:f&gt;&lt;/m:oMath&gt;&lt;/m:oMathPara&gt;&lt;/w:p&gt;&lt;w:sectPr wsp:rsidR=&quot;00000000&quot; wsp:rsidRPr=&quot;00A75210&quot;&gt;&lt;w:pgSz w:w=&quot;12240&quot; w:h=&quot;15840&quot;/&gt;&lt;w:pgMar w:top=&quot;1985&quot; w:right=&quot;1701&quot; w:bottom=&quot;1701&quot; w:left=&quot;1701&quot; w:header=&quot;720&quot; w:footer=&quot;720&quot; w:gutter=&quot;0&quot;/&gt;&lt;w:cols w:space=&quot;720&quot;/&gt;&lt;/w:sectPr&gt;&lt;/wx:sect&gt;&lt;/w:body&gt;&lt;/w:wordDocument&gt;">
                                  <v:imagedata r:id="rId55" o:title="" chromakey="white"/>
                                </v:shape>
                              </w:pi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21BF5EB" id="_x0000_s1117" style="position:absolute;left:0;text-align:left;margin-left:1.45pt;margin-top:13.85pt;width:141.05pt;height:63.55pt;z-index:25165772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" filled="f" stroked="f">
                <v:path arrowok="t"/>
                <v:textbox style="mso-fit-shape-to-text:t" inset="0,0,0,0">
                  <w:txbxContent>
                    <w:p w14:paraId="5333BD2C" w14:textId="77777777" w:rsidR="00B50EE1" w:rsidRPr="00B50EE1" w:rsidRDefault="00E85A13" w:rsidP="00B50EE1">
                      <w:pPr>
                        <w:pStyle w:val="Web"/>
                        <w:spacing w:beforeAutospacing="0" w:afterAutospacing="0"/>
                        <w:rPr>
                          <w:color w:val="000000"/>
                          <w:sz w:val="20"/>
                          <w:szCs w:val="20"/>
                        </w:rPr>
                      </w:pPr>
                      <w:r w:rsidRPr="00B50EE1">
                        <w:rPr>
                          <w:noProof/>
                          <w:sz w:val="20"/>
                          <w:szCs w:val="20"/>
                        </w:rPr>
                        <w:pict w14:anchorId="1EDD8F81">
                          <v:shape id="_x0000_i1053" type="#_x0000_t75" alt="" style="width:141.15pt;height:53.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embedTrueTypeFonts/&gt;&lt;w:doNotEmbedSystemFonts/&gt;&lt;w:mirrorMargins/&gt;&lt;w:stylePaneFormatFilter w:val=&quot;3F01&quot;/&gt;&lt;w:defaultTabStop w:val=&quot;708&quot;/&gt;&lt;w:autoHyphenation/&gt;&lt;w:consecutiveHyphenLimit w:val=&quot;3&quot;/&gt;&lt;w:hyphenationZone w:val=&quot;140&quot;/&gt;&lt;w:doNotHyphenateCaps/&gt;&lt;w:evenAndOddHeaders/&gt;&lt;w:drawingGridHorizontalSpacing w:val=&quot;110&quot;/&gt;&lt;w:drawingGridVerticalSpacing w:val=&quot;163&quot;/&gt;&lt;w:displayHorizontalDrawingGridEvery w:val=&quot;0&quot;/&gt;&lt;w:displayVerticalDrawingGridEvery w:val=&quot;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doNotExpandShiftReturn/&gt;&lt;w:suppressSpBfAfterPgBrk/&gt;&lt;w:footnoteLayoutLikeWW8/&gt;&lt;w:shapeLayoutLikeWW8/&gt;&lt;w:alignTablesRowByRow/&gt;&lt;w:forgetLastTabAlignment/&gt;&lt;w:noSpaceRaiseLower/&gt;&lt;w:doNotUseHTMLParagraphAutoSpacing/&gt;&lt;w:layoutRawTableWidth/&gt;&lt;w:layoutTableRowsApart/&gt;&lt;w:useWord97LineBreakingRules/&gt;&lt;w:dontAllowFieldEndSelect/&gt;&lt;w:useWord2002TableStyleRules/&gt;&lt;w:useFELayout/&gt;&lt;/w:compat&gt;&lt;wsp:rsids&gt;&lt;wsp:rsidRoot wsp:val=&quot;00BD1AD2&quot;/&gt;&lt;wsp:rsid wsp:val=&quot;00005F1B&quot;/&gt;&lt;wsp:rsid wsp:val=&quot;0004349D&quot;/&gt;&lt;wsp:rsid wsp:val=&quot;00044A53&quot;/&gt;&lt;wsp:rsid wsp:val=&quot;00052D1F&quot;/&gt;&lt;wsp:rsid wsp:val=&quot;000D4C24&quot;/&gt;&lt;wsp:rsid wsp:val=&quot;000E0820&quot;/&gt;&lt;wsp:rsid wsp:val=&quot;000E2638&quot;/&gt;&lt;wsp:rsid wsp:val=&quot;00103A73&quot;/&gt;&lt;wsp:rsid wsp:val=&quot;001464A7&quot;/&gt;&lt;wsp:rsid wsp:val=&quot;001A2C08&quot;/&gt;&lt;wsp:rsid wsp:val=&quot;001B5AA2&quot;/&gt;&lt;wsp:rsid wsp:val=&quot;001C62DE&quot;/&gt;&lt;wsp:rsid wsp:val=&quot;001D0B49&quot;/&gt;&lt;wsp:rsid wsp:val=&quot;001D73DE&quot;/&gt;&lt;wsp:rsid wsp:val=&quot;00225AC2&quot;/&gt;&lt;wsp:rsid wsp:val=&quot;00226F60&quot;/&gt;&lt;wsp:rsid wsp:val=&quot;00234BD1&quot;/&gt;&lt;wsp:rsid wsp:val=&quot;00236209&quot;/&gt;&lt;wsp:rsid wsp:val=&quot;00275383&quot;/&gt;&lt;wsp:rsid wsp:val=&quot;00286C75&quot;/&gt;&lt;wsp:rsid wsp:val=&quot;00290B91&quot;/&gt;&lt;wsp:rsid wsp:val=&quot;002B60B8&quot;/&gt;&lt;wsp:rsid wsp:val=&quot;002F2934&quot;/&gt;&lt;wsp:rsid wsp:val=&quot;003242A6&quot;/&gt;&lt;wsp:rsid wsp:val=&quot;00360E7F&quot;/&gt;&lt;wsp:rsid wsp:val=&quot;0036133A&quot;/&gt;&lt;wsp:rsid wsp:val=&quot;00383DC8&quot;/&gt;&lt;wsp:rsid wsp:val=&quot;003A1F71&quot;/&gt;&lt;wsp:rsid wsp:val=&quot;003C4A37&quot;/&gt;&lt;wsp:rsid wsp:val=&quot;003D0FF4&quot;/&gt;&lt;wsp:rsid wsp:val=&quot;003F3C17&quot;/&gt;&lt;wsp:rsid wsp:val=&quot;00402BAC&quot;/&gt;&lt;wsp:rsid wsp:val=&quot;00405E55&quot;/&gt;&lt;wsp:rsid wsp:val=&quot;00410267&quot;/&gt;&lt;wsp:rsid wsp:val=&quot;004552DA&quot;/&gt;&lt;wsp:rsid wsp:val=&quot;0046154C&quot;/&gt;&lt;wsp:rsid wsp:val=&quot;00466914&quot;/&gt;&lt;wsp:rsid wsp:val=&quot;00472616&quot;/&gt;&lt;wsp:rsid wsp:val=&quot;00493C8D&quot;/&gt;&lt;wsp:rsid wsp:val=&quot;00495FA7&quot;/&gt;&lt;wsp:rsid wsp:val=&quot;004B1A1F&quot;/&gt;&lt;wsp:rsid wsp:val=&quot;004F12B1&quot;/&gt;&lt;wsp:rsid wsp:val=&quot;004F7533&quot;/&gt;&lt;wsp:rsid wsp:val=&quot;00511289&quot;/&gt;&lt;wsp:rsid wsp:val=&quot;00511D2B&quot;/&gt;&lt;wsp:rsid wsp:val=&quot;00523F0E&quot;/&gt;&lt;wsp:rsid wsp:val=&quot;00534393&quot;/&gt;&lt;wsp:rsid wsp:val=&quot;00544A38&quot;/&gt;&lt;wsp:rsid wsp:val=&quot;00577062&quot;/&gt;&lt;wsp:rsid wsp:val=&quot;00580F69&quot;/&gt;&lt;wsp:rsid wsp:val=&quot;00583E41&quot;/&gt;&lt;wsp:rsid wsp:val=&quot;00594390&quot;/&gt;&lt;wsp:rsid wsp:val=&quot;0059758D&quot;/&gt;&lt;wsp:rsid wsp:val=&quot;005E0329&quot;/&gt;&lt;wsp:rsid wsp:val=&quot;005F2088&quot;/&gt;&lt;wsp:rsid wsp:val=&quot;005F3D3A&quot;/&gt;&lt;wsp:rsid wsp:val=&quot;006072D1&quot;/&gt;&lt;wsp:rsid wsp:val=&quot;006139F1&quot;/&gt;&lt;wsp:rsid wsp:val=&quot;00650082&quot;/&gt;&lt;wsp:rsid wsp:val=&quot;006620E7&quot;/&gt;&lt;wsp:rsid wsp:val=&quot;0067521B&quot;/&gt;&lt;wsp:rsid wsp:val=&quot;00680383&quot;/&gt;&lt;wsp:rsid wsp:val=&quot;006829A3&quot;/&gt;&lt;wsp:rsid wsp:val=&quot;006A574A&quot;/&gt;&lt;wsp:rsid wsp:val=&quot;006D6414&quot;/&gt;&lt;wsp:rsid wsp:val=&quot;006E3B89&quot;/&gt;&lt;wsp:rsid wsp:val=&quot;006E723D&quot;/&gt;&lt;wsp:rsid wsp:val=&quot;006E75DC&quot;/&gt;&lt;wsp:rsid wsp:val=&quot;006F1A06&quot;/&gt;&lt;wsp:rsid wsp:val=&quot;00722F8A&quot;/&gt;&lt;wsp:rsid wsp:val=&quot;00723352&quot;/&gt;&lt;wsp:rsid wsp:val=&quot;00772BBE&quot;/&gt;&lt;wsp:rsid wsp:val=&quot;00786425&quot;/&gt;&lt;wsp:rsid wsp:val=&quot;00791BDF&quot;/&gt;&lt;wsp:rsid wsp:val=&quot;007A2AD6&quot;/&gt;&lt;wsp:rsid wsp:val=&quot;007A3E38&quot;/&gt;&lt;wsp:rsid wsp:val=&quot;007B45C9&quot;/&gt;&lt;wsp:rsid wsp:val=&quot;007F7779&quot;/&gt;&lt;wsp:rsid wsp:val=&quot;0080740B&quot;/&gt;&lt;wsp:rsid wsp:val=&quot;00856A06&quot;/&gt;&lt;wsp:rsid wsp:val=&quot;008603F5&quot;/&gt;&lt;wsp:rsid wsp:val=&quot;008662CD&quot;/&gt;&lt;wsp:rsid wsp:val=&quot;0087010C&quot;/&gt;&lt;wsp:rsid wsp:val=&quot;008A3F19&quot;/&gt;&lt;wsp:rsid wsp:val=&quot;008C0390&quot;/&gt;&lt;wsp:rsid wsp:val=&quot;008E2B14&quot;/&gt;&lt;wsp:rsid wsp:val=&quot;0090334B&quot;/&gt;&lt;wsp:rsid wsp:val=&quot;0091061C&quot;/&gt;&lt;wsp:rsid wsp:val=&quot;00954D64&quot;/&gt;&lt;wsp:rsid wsp:val=&quot;0096695F&quot;/&gt;&lt;wsp:rsid wsp:val=&quot;00976926&quot;/&gt;&lt;wsp:rsid wsp:val=&quot;00981089&quot;/&gt;&lt;wsp:rsid wsp:val=&quot;009960F7&quot;/&gt;&lt;wsp:rsid wsp:val=&quot;00997903&quot;/&gt;&lt;wsp:rsid wsp:val=&quot;009A5235&quot;/&gt;&lt;wsp:rsid wsp:val=&quot;009B6897&quot;/&gt;&lt;wsp:rsid wsp:val=&quot;009D04DB&quot;/&gt;&lt;wsp:rsid wsp:val=&quot;009E16FA&quot;/&gt;&lt;wsp:rsid wsp:val=&quot;00A123F1&quot;/&gt;&lt;wsp:rsid wsp:val=&quot;00A1344F&quot;/&gt;&lt;wsp:rsid wsp:val=&quot;00A13843&quot;/&gt;&lt;wsp:rsid wsp:val=&quot;00A7006D&quot;/&gt;&lt;wsp:rsid wsp:val=&quot;00A72563&quot;/&gt;&lt;wsp:rsid wsp:val=&quot;00A75210&quot;/&gt;&lt;wsp:rsid wsp:val=&quot;00A86683&quot;/&gt;&lt;wsp:rsid wsp:val=&quot;00AA0905&quot;/&gt;&lt;wsp:rsid wsp:val=&quot;00AC078B&quot;/&gt;&lt;wsp:rsid wsp:val=&quot;00AC16A5&quot;/&gt;&lt;wsp:rsid wsp:val=&quot;00AC38BA&quot;/&gt;&lt;wsp:rsid wsp:val=&quot;00B065E8&quot;/&gt;&lt;wsp:rsid wsp:val=&quot;00B50EE1&quot;/&gt;&lt;wsp:rsid wsp:val=&quot;00B5108A&quot;/&gt;&lt;wsp:rsid wsp:val=&quot;00B53667&quot;/&gt;&lt;wsp:rsid wsp:val=&quot;00B5459D&quot;/&gt;&lt;wsp:rsid wsp:val=&quot;00B61139&quot;/&gt;&lt;wsp:rsid wsp:val=&quot;00B97ED3&quot;/&gt;&lt;wsp:rsid wsp:val=&quot;00BD1AD2&quot;/&gt;&lt;wsp:rsid wsp:val=&quot;00BD3DBF&quot;/&gt;&lt;wsp:rsid wsp:val=&quot;00BF2C5E&quot;/&gt;&lt;wsp:rsid wsp:val=&quot;00C06A25&quot;/&gt;&lt;wsp:rsid wsp:val=&quot;00C22245&quot;/&gt;&lt;wsp:rsid wsp:val=&quot;00C7344F&quot;/&gt;&lt;wsp:rsid wsp:val=&quot;00C864A1&quot;/&gt;&lt;wsp:rsid wsp:val=&quot;00C921ED&quot;/&gt;&lt;wsp:rsid wsp:val=&quot;00C94E38&quot;/&gt;&lt;wsp:rsid wsp:val=&quot;00C9597D&quot;/&gt;&lt;wsp:rsid wsp:val=&quot;00CC0309&quot;/&gt;&lt;wsp:rsid wsp:val=&quot;00CC50A7&quot;/&gt;&lt;wsp:rsid wsp:val=&quot;00CD548C&quot;/&gt;&lt;wsp:rsid wsp:val=&quot;00D13E7F&quot;/&gt;&lt;wsp:rsid wsp:val=&quot;00D2018B&quot;/&gt;&lt;wsp:rsid wsp:val=&quot;00D24AA9&quot;/&gt;&lt;wsp:rsid wsp:val=&quot;00D27CCD&quot;/&gt;&lt;wsp:rsid wsp:val=&quot;00D34F2A&quot;/&gt;&lt;wsp:rsid wsp:val=&quot;00D4758B&quot;/&gt;&lt;wsp:rsid wsp:val=&quot;00D52D3D&quot;/&gt;&lt;wsp:rsid wsp:val=&quot;00D62B26&quot;/&gt;&lt;wsp:rsid wsp:val=&quot;00D64393&quot;/&gt;&lt;wsp:rsid wsp:val=&quot;00D648B7&quot;/&gt;&lt;wsp:rsid wsp:val=&quot;00D75640&quot;/&gt;&lt;wsp:rsid wsp:val=&quot;00DB6126&quot;/&gt;&lt;wsp:rsid wsp:val=&quot;00DB6263&quot;/&gt;&lt;wsp:rsid wsp:val=&quot;00DC05FD&quot;/&gt;&lt;wsp:rsid wsp:val=&quot;00E33BA4&quot;/&gt;&lt;wsp:rsid wsp:val=&quot;00E350B6&quot;/&gt;&lt;wsp:rsid wsp:val=&quot;00E359E3&quot;/&gt;&lt;wsp:rsid wsp:val=&quot;00E35DEA&quot;/&gt;&lt;wsp:rsid wsp:val=&quot;00E729D3&quot;/&gt;&lt;wsp:rsid wsp:val=&quot;00E93113&quot;/&gt;&lt;wsp:rsid wsp:val=&quot;00EA44D1&quot;/&gt;&lt;wsp:rsid wsp:val=&quot;00EB6306&quot;/&gt;&lt;wsp:rsid wsp:val=&quot;00ED6CDE&quot;/&gt;&lt;wsp:rsid wsp:val=&quot;00EF614F&quot;/&gt;&lt;wsp:rsid wsp:val=&quot;00F04559&quot;/&gt;&lt;wsp:rsid wsp:val=&quot;00F209FE&quot;/&gt;&lt;wsp:rsid wsp:val=&quot;00F32B80&quot;/&gt;&lt;wsp:rsid wsp:val=&quot;00F531DB&quot;/&gt;&lt;wsp:rsid wsp:val=&quot;00F75922&quot;/&gt;&lt;wsp:rsid wsp:val=&quot;00F843DC&quot;/&gt;&lt;wsp:rsid wsp:val=&quot;00FD4746&quot;/&gt;&lt;/wsp:rsids&gt;&lt;/w:docPr&gt;&lt;w:body&gt;&lt;wx:sect&gt;&lt;w:p wsp:rsidR=&quot;00000000&quot; wsp:rsidRPr=&quot;00A75210&quot; wsp:rsidRDefault=&quot;00A75210&quot; wsp:rsidP=&quot;00A75210&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v&lt;/m:t&gt;&lt;/m:r&gt;&lt;/m:e&gt;&lt;m:sup&gt;&lt;m:r&gt;&lt;w:rPr&gt;&lt;w:rFonts w:ascii=&quot;Cambria Math&quot; w:h-ansi=&quot;Cambria Math&quot;/&gt;&lt;wx:font wx:val=&quot;Cambria Math&quot;/&gt;&lt;w:i/&gt;&lt;/w:rPr&gt;&lt;m:t&gt;ﾎｸA&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ﾎｸA&lt;/m:t&gt;&lt;/m:r&gt;&lt;/m:sup&gt;&lt;/m:sSup&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ﾎｻ&lt;/m:t&gt;&lt;/m:r&gt;&lt;/m:e&gt;&lt;m:sup&gt;&lt;m:r&gt;&lt;w:rPr&gt;&lt;w:rFonts w:ascii=&quot;Cambria Math&quot; w:h-ansi=&quot;Cambria Math&quot;/&gt;&lt;wx:font wx:val=&quot;Cambria Math&quot;/&gt;&lt;w:i/&gt;&lt;/w:rPr&gt;&lt;m:t&gt;ﾎｸA&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rPr&gt;&lt;m:t&gt;f&lt;/m:t&gt;&lt;/m:r&gt;&lt;/m:e&gt;&lt;m:sup&gt;&lt;m:r&gt;&lt;w:rPr&gt;&lt;w:rFonts w:ascii=&quot;Cambria Math&quot; w:h-ansi=&quot;Cambria Math&quot;/&gt;&lt;wx:font wx:val=&quot;Cambria Math&quot;/&gt;&lt;w:i/&gt;&lt;/w:rPr&gt;&lt;m:t&gt;ﾎｸA&lt;/m:t&gt;&lt;/m:r&gt;&lt;/m:sup&gt;&lt;/m:sSup&gt;&lt;m:f&gt;&lt;m:fPr&gt;&lt;m:ctrlPr&gt;&lt;w:rPr&gt;&lt;w:rFonts w:ascii=&quot;Cambria Math&quot; w:h-ansi=&quot;Cambria Math&quot;/&gt;&lt;wx:font wx:val=&quot;Cambria Math&quot;/&gt;&lt;/w:rPr&gt;&lt;/m:ctrlPr&gt;&lt;/m:fPr&gt;&lt;m:num&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ﾎｻ&lt;/m:t&gt;&lt;/m:r&gt;&lt;/m:e&gt;&lt;m:sub&gt;&lt;m:r&gt;&lt;w:rPr&gt;&lt;w:rFonts w:ascii=&quot;Cambria Math&quot; w:h-ansi=&quot;Cambria Math&quot;/&gt;&lt;wx:font wx:val=&quot;Cambria Math&quot;/&gt;&lt;w:i/&gt;&lt;/w:rPr&gt;&lt;m:t&gt;0&lt;/m:t&gt;&lt;/m:r&gt;&lt;/m:sub&gt;&lt;/m:sSub&gt;&lt;/m:num&gt;&lt;m:den&gt;&lt;m:r&gt;&lt;w:rPr&gt;&lt;w:rFonts w:ascii=&quot;Cambria Math&quot; w:h-ansi=&quot;Cambria Math&quot;/&gt;&lt;wx:font wx:val=&quot;Cambria Math&quot;/&gt;&lt;w:i/&gt;&lt;/w:rPr&gt;&lt;m:t&gt;2sin&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ﾎｸ&lt;/m:t&gt;&lt;/m:r&gt;&lt;/m:num&gt;&lt;m:den&gt;&lt;m:r&gt;&lt;w:rPr&gt;&lt;w:rFonts w:ascii=&quot;Cambria Math&quot; w:h-ansi=&quot;Cambria Math&quot;/&gt;&lt;wx:font wx:val=&quot;Cambria Math&quot;/&gt;&lt;w:i/&gt;&lt;/w:rPr&gt;&lt;m:t&gt;2&lt;/m:t&gt;&lt;/m:r&gt;&lt;/m:den&gt;&lt;/m:f&gt;&lt;/m:den&gt;&lt;/m:f&gt;&lt;/m:oMath&gt;&lt;/m:oMathPara&gt;&lt;/w:p&gt;&lt;w:sectPr wsp:rsidR=&quot;00000000&quot; wsp:rsidRPr=&quot;00A75210&quot;&gt;&lt;w:pgSz w:w=&quot;12240&quot; w:h=&quot;15840&quot;/&gt;&lt;w:pgMar w:top=&quot;1985&quot; w:right=&quot;1701&quot; w:bottom=&quot;1701&quot; w:left=&quot;1701&quot; w:header=&quot;720&quot; w:footer=&quot;720&quot; w:gutter=&quot;0&quot;/&gt;&lt;w:cols w:space=&quot;720&quot;/&gt;&lt;/w:sectPr&gt;&lt;/wx:sect&gt;&lt;/w:body&gt;&lt;/w:wordDocument&gt;">
                            <v:imagedata r:id="rId55" o:title="" chromakey="white"/>
                          </v:shape>
                        </w:pict>
                      </w:r>
                    </w:p>
                  </w:txbxContent>
                </v:textbox>
              </v:rect>
            </w:pict>
          </mc:Fallback>
        </mc:AlternateContent>
      </w:r>
    </w:p>
    <w:p w14:paraId="3200E031" w14:textId="77777777" w:rsidR="00B50EE1" w:rsidRPr="00B50EE1" w:rsidRDefault="00B50EE1" w:rsidP="00B50EE1">
      <w:pPr>
        <w:spacing w:line="300" w:lineRule="exact"/>
        <w:ind w:firstLine="840"/>
        <w:rPr>
          <w:rFonts w:ascii="Times New Roman" w:hAnsi="Times New Roman"/>
          <w:color w:val="000000"/>
          <w:sz w:val="22"/>
        </w:rPr>
      </w:pPr>
    </w:p>
    <w:p w14:paraId="66A57A09" w14:textId="77777777" w:rsidR="00B50EE1" w:rsidRPr="00B50EE1" w:rsidRDefault="00B50EE1" w:rsidP="00B50EE1">
      <w:pPr>
        <w:spacing w:line="300" w:lineRule="exact"/>
        <w:ind w:firstLine="840"/>
        <w:rPr>
          <w:rFonts w:ascii="Times New Roman" w:hAnsi="Times New Roman"/>
          <w:color w:val="000000"/>
          <w:sz w:val="22"/>
        </w:rPr>
      </w:pPr>
      <w:r w:rsidRPr="00B50EE1">
        <w:rPr>
          <w:rFonts w:ascii="Times New Roman" w:hAnsi="Times New Roman"/>
          <w:color w:val="000000"/>
          <w:sz w:val="22"/>
        </w:rPr>
        <w:t xml:space="preserve">                                            (6)</w:t>
      </w:r>
    </w:p>
    <w:p w14:paraId="75479AFC" w14:textId="77777777" w:rsidR="00B50EE1" w:rsidRPr="00B50EE1" w:rsidRDefault="00B50EE1" w:rsidP="00B50EE1">
      <w:pPr>
        <w:spacing w:line="300" w:lineRule="exact"/>
        <w:ind w:firstLine="840"/>
        <w:rPr>
          <w:rFonts w:ascii="Times New Roman" w:hAnsi="Times New Roman"/>
          <w:color w:val="000000"/>
          <w:sz w:val="22"/>
        </w:rPr>
      </w:pPr>
    </w:p>
    <w:p w14:paraId="5711AF14" w14:textId="77777777" w:rsidR="00F32FBE" w:rsidRDefault="00B50EE1" w:rsidP="00F32FBE">
      <w:pPr>
        <w:spacing w:line="300" w:lineRule="exact"/>
        <w:ind w:firstLine="840"/>
      </w:pPr>
      <w:r w:rsidRPr="00B50EE1">
        <w:rPr>
          <w:rFonts w:ascii="Times New Roman" w:hAnsi="Times New Roman"/>
          <w:color w:val="000000"/>
        </w:rPr>
        <w:t>To obtain sufficient transparency for RI</w:t>
      </w:r>
      <w:r w:rsidRPr="00B50EE1">
        <w:rPr>
          <w:rFonts w:ascii="Symbol" w:hAnsi="Symbol"/>
          <w:color w:val="000000"/>
        </w:rPr>
        <w:t></w:t>
      </w:r>
      <w:r w:rsidRPr="00B50EE1">
        <w:rPr>
          <w:rFonts w:ascii="Times New Roman" w:hAnsi="Times New Roman"/>
          <w:color w:val="000000"/>
        </w:rPr>
        <w:t xml:space="preserve">A measurements, thin plate specimens (30–150 </w:t>
      </w:r>
      <w:r w:rsidRPr="00B50EE1">
        <w:rPr>
          <w:rFonts w:ascii="Symbol" w:hAnsi="Symbol"/>
          <w:color w:val="000000"/>
        </w:rPr>
        <w:t></w:t>
      </w:r>
      <w:r w:rsidRPr="00B50EE1">
        <w:rPr>
          <w:rFonts w:ascii="Times New Roman" w:hAnsi="Times New Roman"/>
          <w:color w:val="000000"/>
        </w:rPr>
        <w:t>m) must be prepared carefully without embedding in the resin. These specimens should align parallel or perpendicular to the bone axis in the cortical bone. In case of trabecular bone, the trabecular bone cube was first fabricated and the structure was evaluated by a high-resolution X-ray computed tomography. From the 3D reconstructed image, the length and direction of each trabecula were obtained. Here, the longitudinal direction of the small specimen prepared from each trabecula was set parallel to the trabecular axis.</w:t>
      </w:r>
    </w:p>
    <w:p w14:paraId="5C768415" w14:textId="77777777" w:rsidR="00B50EE1" w:rsidRPr="00F32FBE" w:rsidRDefault="00B50EE1" w:rsidP="00F32FBE">
      <w:pPr>
        <w:spacing w:line="300" w:lineRule="exact"/>
        <w:ind w:firstLine="840"/>
      </w:pPr>
      <w:r w:rsidRPr="00B50EE1">
        <w:rPr>
          <w:rFonts w:ascii="Times New Roman" w:hAnsi="Times New Roman"/>
          <w:color w:val="000000"/>
        </w:rPr>
        <w:t xml:space="preserve">Kawabe et al., achieved site-matched measurements of wave velocity by </w:t>
      </w:r>
      <w:r w:rsidRPr="00B50EE1">
        <w:rPr>
          <w:rFonts w:ascii="Symbol" w:hAnsi="Symbol"/>
          <w:color w:val="000000"/>
        </w:rPr>
        <w:t></w:t>
      </w:r>
      <w:r w:rsidRPr="00B50EE1">
        <w:rPr>
          <w:rFonts w:ascii="Times New Roman" w:hAnsi="Times New Roman"/>
          <w:color w:val="000000"/>
        </w:rPr>
        <w:t xml:space="preserve">-BR and acoustic impedance by Scanning Acoustic Microscopy (SAM) using identical bovine trabecula specimens [112]. The spatial resolutions of </w:t>
      </w:r>
      <w:r w:rsidRPr="00B50EE1">
        <w:rPr>
          <w:rFonts w:ascii="Symbol" w:hAnsi="Symbol"/>
          <w:color w:val="000000"/>
        </w:rPr>
        <w:t></w:t>
      </w:r>
      <w:r w:rsidRPr="00B50EE1">
        <w:rPr>
          <w:rFonts w:ascii="Times New Roman" w:hAnsi="Times New Roman"/>
          <w:color w:val="000000"/>
        </w:rPr>
        <w:t xml:space="preserve">-BR and SAM were similar (10 and 8 </w:t>
      </w:r>
      <w:r w:rsidRPr="00B50EE1">
        <w:rPr>
          <w:rFonts w:ascii="Symbol" w:hAnsi="Symbol"/>
          <w:color w:val="000000"/>
        </w:rPr>
        <w:t></w:t>
      </w:r>
      <w:r w:rsidRPr="00B50EE1">
        <w:rPr>
          <w:rFonts w:ascii="Times New Roman" w:hAnsi="Times New Roman"/>
          <w:color w:val="000000"/>
        </w:rPr>
        <w:t xml:space="preserve">m, respectively). Fig. </w:t>
      </w:r>
      <w:r w:rsidR="0088567B">
        <w:rPr>
          <w:rFonts w:ascii="Times New Roman" w:hAnsi="Times New Roman"/>
          <w:color w:val="000000"/>
        </w:rPr>
        <w:t>15.20</w:t>
      </w:r>
      <w:r w:rsidRPr="00B50EE1">
        <w:rPr>
          <w:rFonts w:ascii="Times New Roman" w:hAnsi="Times New Roman"/>
          <w:color w:val="000000"/>
        </w:rPr>
        <w:t xml:space="preserve"> (a) shows the SAM image of cancellous bone and (b) shows the lines measured by Brillouin scattering. Although the measured properties were different, data showed a fairly good correlation between the wave velocity and acoustic impedance along line A (R</w:t>
      </w:r>
      <w:r w:rsidRPr="00B50EE1">
        <w:rPr>
          <w:rFonts w:ascii="Times New Roman" w:hAnsi="Times New Roman"/>
          <w:color w:val="000000"/>
          <w:vertAlign w:val="superscript"/>
        </w:rPr>
        <w:t>2</w:t>
      </w:r>
      <w:r w:rsidRPr="00B50EE1">
        <w:rPr>
          <w:rFonts w:ascii="Times New Roman" w:hAnsi="Times New Roman"/>
          <w:color w:val="000000"/>
        </w:rPr>
        <w:t xml:space="preserve"> = 0.63, p &lt; 0.01) and B (R</w:t>
      </w:r>
      <w:r w:rsidRPr="00B50EE1">
        <w:rPr>
          <w:rFonts w:ascii="Times New Roman" w:hAnsi="Times New Roman"/>
          <w:color w:val="000000"/>
          <w:vertAlign w:val="superscript"/>
        </w:rPr>
        <w:t>2</w:t>
      </w:r>
      <w:r w:rsidRPr="00B50EE1">
        <w:rPr>
          <w:rFonts w:ascii="Times New Roman" w:hAnsi="Times New Roman"/>
          <w:color w:val="000000"/>
        </w:rPr>
        <w:t xml:space="preserve"> = 0.67, p &lt; 0.01)</w:t>
      </w:r>
      <w:r w:rsidR="00F32FBE">
        <w:rPr>
          <w:rFonts w:ascii="Times New Roman" w:hAnsi="Times New Roman"/>
          <w:color w:val="000000"/>
        </w:rPr>
        <w:t>(Fig.</w:t>
      </w:r>
      <w:r w:rsidR="0088567B">
        <w:rPr>
          <w:rFonts w:ascii="Times New Roman" w:hAnsi="Times New Roman"/>
          <w:color w:val="000000"/>
        </w:rPr>
        <w:t>15.21</w:t>
      </w:r>
      <w:r w:rsidR="00F32FBE">
        <w:rPr>
          <w:rFonts w:ascii="Times New Roman" w:hAnsi="Times New Roman"/>
          <w:color w:val="000000"/>
        </w:rPr>
        <w:t>)</w:t>
      </w:r>
      <w:r w:rsidRPr="00B50EE1">
        <w:rPr>
          <w:rFonts w:ascii="Times New Roman" w:hAnsi="Times New Roman"/>
          <w:color w:val="000000"/>
        </w:rPr>
        <w:t>. The average velocity in the trabecula was approximately 4.92</w:t>
      </w:r>
      <w:r w:rsidRPr="00B50EE1">
        <w:rPr>
          <w:rFonts w:eastAsia="游明朝"/>
          <w:color w:val="000000"/>
        </w:rPr>
        <w:t>×</w:t>
      </w:r>
      <w:r w:rsidRPr="00B50EE1">
        <w:rPr>
          <w:rFonts w:ascii="Times New Roman" w:hAnsi="Times New Roman"/>
          <w:color w:val="000000"/>
        </w:rPr>
        <w:t>10</w:t>
      </w:r>
      <w:r w:rsidRPr="00B50EE1">
        <w:rPr>
          <w:rFonts w:ascii="Times New Roman" w:hAnsi="Times New Roman"/>
          <w:color w:val="000000"/>
          <w:vertAlign w:val="superscript"/>
        </w:rPr>
        <w:t>3</w:t>
      </w:r>
      <w:r w:rsidRPr="00B50EE1">
        <w:rPr>
          <w:rFonts w:ascii="Times New Roman" w:hAnsi="Times New Roman"/>
          <w:color w:val="000000"/>
        </w:rPr>
        <w:t xml:space="preserve"> m/s. These values are, however, higher than the expected velocity values inferred from SAM acoustic impedance measurements in the range from 50 to 200 MHz, considering the reported mass density of bone [103]. Velocity dispersion between the MHz and GHz ranges and dry condi</w:t>
      </w:r>
      <w:r w:rsidRPr="00B50EE1">
        <w:rPr>
          <w:rFonts w:ascii="Times New Roman" w:hAnsi="Times New Roman"/>
          <w:color w:val="000000"/>
        </w:rPr>
        <w:lastRenderedPageBreak/>
        <w:t xml:space="preserve">tion might be the reasons for the discrepancy as mentioned above. The heterogeneity and anisotropy in one trabecula in a bovine femur were also examined in detail using the </w:t>
      </w:r>
      <w:r w:rsidRPr="00B50EE1">
        <w:rPr>
          <w:rFonts w:ascii="Symbol" w:hAnsi="Symbol"/>
          <w:color w:val="000000"/>
        </w:rPr>
        <w:t></w:t>
      </w:r>
      <w:r w:rsidRPr="00B50EE1">
        <w:rPr>
          <w:rFonts w:ascii="Times New Roman" w:hAnsi="Times New Roman"/>
          <w:color w:val="000000"/>
        </w:rPr>
        <w:t>-BR technique. The trabeculae align three dimensionally in the cancellous bone. In cancellous bone of the bovine femur, the average longitudinal wave velocities in the trabeculae aligning in the bone axis and anterior-posterior (A-P) directions were almost similar [113]. By rotating the sample, Fukui found a very weak anisotropy of longitudinal wave velocity in a trabecula [114] (Fig.</w:t>
      </w:r>
      <w:r w:rsidR="0088567B">
        <w:rPr>
          <w:rFonts w:ascii="Times New Roman" w:hAnsi="Times New Roman"/>
          <w:color w:val="000000"/>
        </w:rPr>
        <w:t>15.22</w:t>
      </w:r>
      <w:r w:rsidRPr="00B50EE1">
        <w:rPr>
          <w:rFonts w:ascii="Times New Roman" w:hAnsi="Times New Roman"/>
          <w:color w:val="000000"/>
        </w:rPr>
        <w:t>).</w:t>
      </w:r>
    </w:p>
    <w:p w14:paraId="49B5F019" w14:textId="77777777" w:rsidR="00B50EE1" w:rsidRDefault="00A729F2" w:rsidP="00B50EE1">
      <w:pPr>
        <w:rPr>
          <w:lang w:eastAsia="ja-JP"/>
        </w:rPr>
      </w:pPr>
      <w:r>
        <w:rPr>
          <w:noProof/>
        </w:rPr>
        <w:drawing>
          <wp:anchor distT="0" distB="0" distL="0" distR="0" simplePos="0" relativeHeight="251661824" behindDoc="0" locked="0" layoutInCell="1" allowOverlap="1" wp14:anchorId="3D6DE94B" wp14:editId="3C9BA5FB">
            <wp:simplePos x="0" y="0"/>
            <wp:positionH relativeFrom="column">
              <wp:posOffset>912495</wp:posOffset>
            </wp:positionH>
            <wp:positionV relativeFrom="paragraph">
              <wp:posOffset>104775</wp:posOffset>
            </wp:positionV>
            <wp:extent cx="2766695" cy="2033905"/>
            <wp:effectExtent l="0" t="0" r="0" b="0"/>
            <wp:wrapNone/>
            <wp:docPr id="210" name="図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8"/>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6695" cy="2033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8BA15" w14:textId="77777777" w:rsidR="00B50EE1" w:rsidRDefault="00B50EE1" w:rsidP="00B50EE1">
      <w:pPr>
        <w:rPr>
          <w:lang w:eastAsia="ja-JP"/>
        </w:rPr>
      </w:pPr>
    </w:p>
    <w:p w14:paraId="2697B104" w14:textId="77777777" w:rsidR="00B50EE1" w:rsidRDefault="00B50EE1" w:rsidP="00B50EE1">
      <w:pPr>
        <w:rPr>
          <w:lang w:eastAsia="ja-JP"/>
        </w:rPr>
      </w:pPr>
    </w:p>
    <w:p w14:paraId="246EA3D2" w14:textId="77777777" w:rsidR="00B50EE1" w:rsidRDefault="00B50EE1" w:rsidP="00B50EE1">
      <w:pPr>
        <w:rPr>
          <w:lang w:eastAsia="ja-JP"/>
        </w:rPr>
      </w:pPr>
    </w:p>
    <w:p w14:paraId="438F8010" w14:textId="77777777" w:rsidR="00B50EE1" w:rsidRDefault="00B50EE1" w:rsidP="00B50EE1">
      <w:pPr>
        <w:rPr>
          <w:lang w:eastAsia="ja-JP"/>
        </w:rPr>
      </w:pPr>
    </w:p>
    <w:p w14:paraId="7330B84E" w14:textId="77777777" w:rsidR="00B50EE1" w:rsidRDefault="00B50EE1" w:rsidP="00B50EE1">
      <w:pPr>
        <w:rPr>
          <w:lang w:eastAsia="ja-JP"/>
        </w:rPr>
      </w:pPr>
    </w:p>
    <w:p w14:paraId="2F1B8804" w14:textId="77777777" w:rsidR="00B50EE1" w:rsidRDefault="00B50EE1" w:rsidP="00B50EE1">
      <w:pPr>
        <w:rPr>
          <w:lang w:eastAsia="ja-JP"/>
        </w:rPr>
      </w:pPr>
    </w:p>
    <w:p w14:paraId="4E3DC8B6" w14:textId="77777777" w:rsidR="00B50EE1" w:rsidRDefault="00B50EE1" w:rsidP="00B50EE1">
      <w:pPr>
        <w:rPr>
          <w:lang w:eastAsia="ja-JP"/>
        </w:rPr>
      </w:pPr>
    </w:p>
    <w:p w14:paraId="3349BDFE" w14:textId="77777777" w:rsidR="00B50EE1" w:rsidRDefault="00B50EE1" w:rsidP="00B50EE1">
      <w:pPr>
        <w:rPr>
          <w:lang w:eastAsia="ja-JP"/>
        </w:rPr>
      </w:pPr>
    </w:p>
    <w:p w14:paraId="2F0A84E1" w14:textId="77777777" w:rsidR="00B50EE1" w:rsidRDefault="00B50EE1" w:rsidP="00B50EE1">
      <w:pPr>
        <w:rPr>
          <w:lang w:eastAsia="ja-JP"/>
        </w:rPr>
      </w:pPr>
    </w:p>
    <w:p w14:paraId="419869C7" w14:textId="77777777" w:rsidR="00B50EE1" w:rsidRDefault="00B50EE1" w:rsidP="00B50EE1">
      <w:pPr>
        <w:rPr>
          <w:lang w:eastAsia="ja-JP"/>
        </w:rPr>
      </w:pPr>
    </w:p>
    <w:p w14:paraId="0F1EE06C" w14:textId="77777777" w:rsidR="00B50EE1" w:rsidRDefault="00B50EE1" w:rsidP="00B50EE1">
      <w:pPr>
        <w:rPr>
          <w:lang w:eastAsia="ja-JP"/>
        </w:rPr>
      </w:pPr>
    </w:p>
    <w:p w14:paraId="2E943CA4" w14:textId="77777777" w:rsidR="00B50EE1" w:rsidRDefault="00B50EE1" w:rsidP="00B50EE1">
      <w:pPr>
        <w:rPr>
          <w:rFonts w:hint="eastAsia"/>
          <w:lang w:eastAsia="ja-JP"/>
        </w:rPr>
      </w:pPr>
    </w:p>
    <w:p w14:paraId="07E73C45" w14:textId="77777777" w:rsidR="00B50EE1" w:rsidRDefault="00B50EE1" w:rsidP="00B50EE1">
      <w:pPr>
        <w:rPr>
          <w:lang w:eastAsia="ja-JP"/>
        </w:rPr>
      </w:pPr>
      <w:r>
        <w:rPr>
          <w:rFonts w:hint="eastAsia"/>
          <w:lang w:eastAsia="ja-JP"/>
        </w:rPr>
        <w:t xml:space="preserve"> </w:t>
      </w:r>
      <w:r>
        <w:rPr>
          <w:lang w:eastAsia="ja-JP"/>
        </w:rPr>
        <w:t xml:space="preserve">               (a)</w:t>
      </w:r>
    </w:p>
    <w:p w14:paraId="4CFFCAA1" w14:textId="77777777" w:rsidR="00B50EE1" w:rsidRDefault="00A729F2" w:rsidP="00B50EE1">
      <w:pPr>
        <w:rPr>
          <w:lang w:eastAsia="ja-JP"/>
        </w:rPr>
      </w:pPr>
      <w:r>
        <w:rPr>
          <w:noProof/>
        </w:rPr>
        <w:drawing>
          <wp:anchor distT="0" distB="0" distL="0" distR="0" simplePos="0" relativeHeight="251660800" behindDoc="1" locked="0" layoutInCell="1" allowOverlap="1" wp14:anchorId="3A3B6FD1" wp14:editId="153D7268">
            <wp:simplePos x="0" y="0"/>
            <wp:positionH relativeFrom="margin">
              <wp:posOffset>781685</wp:posOffset>
            </wp:positionH>
            <wp:positionV relativeFrom="paragraph">
              <wp:posOffset>76200</wp:posOffset>
            </wp:positionV>
            <wp:extent cx="2650490" cy="2033905"/>
            <wp:effectExtent l="0" t="0" r="0" b="0"/>
            <wp:wrapNone/>
            <wp:docPr id="211" name="図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9"/>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0490" cy="203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EE1">
        <w:rPr>
          <w:rFonts w:hint="eastAsia"/>
          <w:lang w:eastAsia="ja-JP"/>
        </w:rPr>
        <w:t xml:space="preserve"> </w:t>
      </w:r>
      <w:r w:rsidR="00B50EE1">
        <w:rPr>
          <w:lang w:eastAsia="ja-JP"/>
        </w:rPr>
        <w:t xml:space="preserve">        </w:t>
      </w:r>
    </w:p>
    <w:p w14:paraId="0C0D58BC" w14:textId="77777777" w:rsidR="00B50EE1" w:rsidRDefault="00B50EE1" w:rsidP="00B50EE1">
      <w:pPr>
        <w:rPr>
          <w:lang w:eastAsia="ja-JP"/>
        </w:rPr>
      </w:pPr>
    </w:p>
    <w:p w14:paraId="7711DA64" w14:textId="77777777" w:rsidR="00B50EE1" w:rsidRDefault="00B50EE1" w:rsidP="00B50EE1">
      <w:pPr>
        <w:rPr>
          <w:lang w:eastAsia="ja-JP"/>
        </w:rPr>
      </w:pPr>
    </w:p>
    <w:p w14:paraId="02F43414" w14:textId="77777777" w:rsidR="00B50EE1" w:rsidRDefault="00B50EE1" w:rsidP="00B50EE1">
      <w:pPr>
        <w:rPr>
          <w:lang w:eastAsia="ja-JP"/>
        </w:rPr>
      </w:pPr>
    </w:p>
    <w:p w14:paraId="6D7E9F95" w14:textId="77777777" w:rsidR="00B50EE1" w:rsidRDefault="00B50EE1" w:rsidP="00B50EE1">
      <w:pPr>
        <w:rPr>
          <w:lang w:eastAsia="ja-JP"/>
        </w:rPr>
      </w:pPr>
    </w:p>
    <w:p w14:paraId="2DBCF970" w14:textId="77777777" w:rsidR="00B50EE1" w:rsidRDefault="00B50EE1" w:rsidP="00B50EE1">
      <w:pPr>
        <w:rPr>
          <w:lang w:eastAsia="ja-JP"/>
        </w:rPr>
      </w:pPr>
    </w:p>
    <w:p w14:paraId="45BA143B" w14:textId="77777777" w:rsidR="00B50EE1" w:rsidRDefault="00B50EE1" w:rsidP="00B50EE1">
      <w:pPr>
        <w:rPr>
          <w:lang w:eastAsia="ja-JP"/>
        </w:rPr>
      </w:pPr>
    </w:p>
    <w:p w14:paraId="0EA6ED69" w14:textId="77777777" w:rsidR="00B50EE1" w:rsidRDefault="00B50EE1" w:rsidP="00B50EE1">
      <w:pPr>
        <w:rPr>
          <w:lang w:eastAsia="ja-JP"/>
        </w:rPr>
      </w:pPr>
    </w:p>
    <w:p w14:paraId="34EE7DAF" w14:textId="77777777" w:rsidR="00B50EE1" w:rsidRDefault="00B50EE1" w:rsidP="00B50EE1">
      <w:pPr>
        <w:rPr>
          <w:lang w:eastAsia="ja-JP"/>
        </w:rPr>
      </w:pPr>
    </w:p>
    <w:p w14:paraId="3C586051" w14:textId="77777777" w:rsidR="00B50EE1" w:rsidRDefault="00B50EE1" w:rsidP="00B50EE1">
      <w:pPr>
        <w:rPr>
          <w:lang w:eastAsia="ja-JP"/>
        </w:rPr>
      </w:pPr>
    </w:p>
    <w:p w14:paraId="2573D0AE" w14:textId="77777777" w:rsidR="00B50EE1" w:rsidRDefault="00B50EE1" w:rsidP="00B50EE1">
      <w:pPr>
        <w:rPr>
          <w:lang w:eastAsia="ja-JP"/>
        </w:rPr>
      </w:pPr>
    </w:p>
    <w:p w14:paraId="6719611A" w14:textId="77777777" w:rsidR="00B50EE1" w:rsidRDefault="00B50EE1" w:rsidP="00B50EE1">
      <w:pPr>
        <w:rPr>
          <w:lang w:eastAsia="ja-JP"/>
        </w:rPr>
      </w:pPr>
    </w:p>
    <w:p w14:paraId="53AEFDA2" w14:textId="77777777" w:rsidR="00B50EE1" w:rsidRDefault="00B50EE1" w:rsidP="00B50EE1">
      <w:pPr>
        <w:rPr>
          <w:lang w:eastAsia="ja-JP"/>
        </w:rPr>
      </w:pPr>
      <w:r>
        <w:rPr>
          <w:rFonts w:hint="eastAsia"/>
          <w:lang w:eastAsia="ja-JP"/>
        </w:rPr>
        <w:t xml:space="preserve"> </w:t>
      </w:r>
      <w:r>
        <w:rPr>
          <w:lang w:eastAsia="ja-JP"/>
        </w:rPr>
        <w:t xml:space="preserve">               (b)</w:t>
      </w:r>
    </w:p>
    <w:p w14:paraId="7B450BDC" w14:textId="77777777" w:rsidR="00B50EE1" w:rsidRDefault="00B50EE1" w:rsidP="00B50EE1">
      <w:pPr>
        <w:rPr>
          <w:lang w:eastAsia="ja-JP"/>
        </w:rPr>
      </w:pPr>
    </w:p>
    <w:p w14:paraId="22E4F939" w14:textId="77777777" w:rsidR="00B50EE1" w:rsidRDefault="00B50EE1" w:rsidP="0088567B">
      <w:pPr>
        <w:spacing w:line="300" w:lineRule="exact"/>
        <w:ind w:firstLine="0"/>
      </w:pPr>
      <w:r w:rsidRPr="0088567B">
        <w:rPr>
          <w:rFonts w:ascii="Times New Roman" w:hAnsi="Times New Roman"/>
          <w:b/>
          <w:sz w:val="18"/>
          <w:szCs w:val="18"/>
        </w:rPr>
        <w:t>Fig.</w:t>
      </w:r>
      <w:r w:rsidR="0088567B" w:rsidRPr="0088567B">
        <w:rPr>
          <w:rFonts w:ascii="Times New Roman" w:hAnsi="Times New Roman"/>
          <w:b/>
          <w:sz w:val="18"/>
          <w:szCs w:val="18"/>
        </w:rPr>
        <w:t>15.20</w:t>
      </w:r>
      <w:r>
        <w:rPr>
          <w:rFonts w:ascii="Times New Roman" w:hAnsi="Times New Roman"/>
          <w:sz w:val="18"/>
          <w:szCs w:val="18"/>
        </w:rPr>
        <w:t xml:space="preserve"> (a) Acoustic Impedance mapping (200 MHz) of a trabecula in the distal part of a bovine femur and (b) measured area for </w:t>
      </w:r>
      <w:r>
        <w:rPr>
          <w:rFonts w:ascii="Symbol" w:hAnsi="Symbol"/>
          <w:sz w:val="18"/>
          <w:szCs w:val="18"/>
        </w:rPr>
        <w:t></w:t>
      </w:r>
      <w:r>
        <w:rPr>
          <w:rFonts w:ascii="Times New Roman" w:hAnsi="Times New Roman"/>
          <w:sz w:val="18"/>
          <w:szCs w:val="18"/>
        </w:rPr>
        <w:t>-Brillouin scattering technique.</w:t>
      </w:r>
    </w:p>
    <w:p w14:paraId="4539D4C0" w14:textId="77777777" w:rsidR="00B50EE1" w:rsidRDefault="00B50EE1" w:rsidP="00B50EE1">
      <w:pPr>
        <w:rPr>
          <w:rFonts w:hint="eastAsia"/>
          <w:lang w:eastAsia="ja-JP"/>
        </w:rPr>
      </w:pPr>
    </w:p>
    <w:p w14:paraId="56A3A9CF" w14:textId="77777777" w:rsidR="00B50EE1" w:rsidRDefault="00B50EE1" w:rsidP="00B50EE1">
      <w:pPr>
        <w:spacing w:line="300" w:lineRule="exact"/>
        <w:ind w:firstLine="840"/>
      </w:pPr>
      <w:r w:rsidRPr="00B50EE1">
        <w:rPr>
          <w:rFonts w:ascii="Times New Roman" w:hAnsi="Times New Roman"/>
          <w:color w:val="000000"/>
        </w:rPr>
        <w:t xml:space="preserve">Cancellous bone in the bovine femur is often made of porous plates-like trabeculae (in the bone axis and A-P directions) and connecting short trabecular </w:t>
      </w:r>
      <w:r w:rsidRPr="00B50EE1">
        <w:rPr>
          <w:rFonts w:ascii="Times New Roman" w:hAnsi="Times New Roman"/>
          <w:color w:val="000000"/>
        </w:rPr>
        <w:lastRenderedPageBreak/>
        <w:t xml:space="preserve">rods in the medial-lateral direction. Figure </w:t>
      </w:r>
      <w:r w:rsidR="0088567B">
        <w:rPr>
          <w:rFonts w:ascii="Times New Roman" w:hAnsi="Times New Roman"/>
          <w:color w:val="000000"/>
        </w:rPr>
        <w:t>15.23</w:t>
      </w:r>
      <w:r w:rsidRPr="00B50EE1">
        <w:rPr>
          <w:rFonts w:ascii="Times New Roman" w:hAnsi="Times New Roman"/>
          <w:color w:val="000000"/>
        </w:rPr>
        <w:t xml:space="preserve"> showing the relationship between trabecular length and velocity, suggests that the velocity tends to decrease in longer trabeculae [115]. Moreover, velocity values approach 4.75</w:t>
      </w:r>
      <w:r w:rsidRPr="00B50EE1">
        <w:rPr>
          <w:rFonts w:eastAsia="游明朝"/>
          <w:color w:val="000000"/>
        </w:rPr>
        <w:t>×</w:t>
      </w:r>
      <w:r w:rsidRPr="00B50EE1">
        <w:rPr>
          <w:rFonts w:ascii="Times New Roman" w:hAnsi="Times New Roman"/>
          <w:color w:val="000000"/>
        </w:rPr>
        <w:t>10</w:t>
      </w:r>
      <w:r w:rsidRPr="00B50EE1">
        <w:rPr>
          <w:rFonts w:ascii="Times New Roman" w:hAnsi="Times New Roman"/>
          <w:color w:val="000000"/>
          <w:vertAlign w:val="superscript"/>
        </w:rPr>
        <w:t>3</w:t>
      </w:r>
      <w:r w:rsidRPr="00B50EE1">
        <w:rPr>
          <w:rFonts w:ascii="Times New Roman" w:hAnsi="Times New Roman"/>
          <w:color w:val="000000"/>
        </w:rPr>
        <w:t xml:space="preserve"> m/s, suggesting the existence of a minimum value. Therefore, this means that the velocity depended on the type of structure (plate- or rod-like) because the velocity values in the A-P and axis directions were comparatively small. The longitudinal wave velocities reflect elastic properties. These data suggest that the microscopic elastic properties of trabeculae depend strongly on their structure and alignment direction.</w:t>
      </w:r>
    </w:p>
    <w:p w14:paraId="5FB63ECB" w14:textId="77777777" w:rsidR="00B50EE1" w:rsidRDefault="00A729F2" w:rsidP="00B50EE1">
      <w:pPr>
        <w:pStyle w:val="af1"/>
        <w:rPr>
          <w:sz w:val="18"/>
          <w:szCs w:val="18"/>
          <w:lang w:eastAsia="ja-JP"/>
        </w:rPr>
      </w:pPr>
      <w:r>
        <w:rPr>
          <w:noProof/>
        </w:rPr>
        <w:drawing>
          <wp:anchor distT="0" distB="0" distL="114300" distR="114300" simplePos="0" relativeHeight="251662848" behindDoc="0" locked="0" layoutInCell="1" allowOverlap="1" wp14:anchorId="715AAC36" wp14:editId="3E8D88CE">
            <wp:simplePos x="0" y="0"/>
            <wp:positionH relativeFrom="column">
              <wp:posOffset>-180975</wp:posOffset>
            </wp:positionH>
            <wp:positionV relativeFrom="paragraph">
              <wp:posOffset>106680</wp:posOffset>
            </wp:positionV>
            <wp:extent cx="2058035" cy="1369695"/>
            <wp:effectExtent l="0" t="0" r="0" b="0"/>
            <wp:wrapNone/>
            <wp:docPr id="214" name="図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0"/>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8035" cy="1369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0" locked="0" layoutInCell="1" allowOverlap="1" wp14:anchorId="56C623F9" wp14:editId="0A5ED8D5">
            <wp:simplePos x="0" y="0"/>
            <wp:positionH relativeFrom="column">
              <wp:posOffset>2229485</wp:posOffset>
            </wp:positionH>
            <wp:positionV relativeFrom="paragraph">
              <wp:posOffset>161290</wp:posOffset>
            </wp:positionV>
            <wp:extent cx="2008505" cy="1323340"/>
            <wp:effectExtent l="0" t="0" r="0" b="0"/>
            <wp:wrapNone/>
            <wp:docPr id="213" name="図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1"/>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8505" cy="132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3CE5B" w14:textId="77777777" w:rsidR="00B50EE1" w:rsidRDefault="00B50EE1" w:rsidP="00B50EE1">
      <w:pPr>
        <w:pStyle w:val="af1"/>
        <w:rPr>
          <w:sz w:val="18"/>
          <w:szCs w:val="18"/>
          <w:lang w:eastAsia="ja-JP"/>
        </w:rPr>
      </w:pPr>
    </w:p>
    <w:p w14:paraId="5A606661" w14:textId="77777777" w:rsidR="00B50EE1" w:rsidRDefault="00B50EE1" w:rsidP="00B50EE1">
      <w:pPr>
        <w:pStyle w:val="af1"/>
        <w:rPr>
          <w:sz w:val="18"/>
          <w:szCs w:val="18"/>
          <w:lang w:eastAsia="ja-JP"/>
        </w:rPr>
      </w:pPr>
    </w:p>
    <w:p w14:paraId="3F4471AD" w14:textId="77777777" w:rsidR="00B50EE1" w:rsidRDefault="00B50EE1" w:rsidP="00B50EE1">
      <w:pPr>
        <w:pStyle w:val="af1"/>
        <w:rPr>
          <w:sz w:val="18"/>
          <w:szCs w:val="18"/>
          <w:lang w:eastAsia="ja-JP"/>
        </w:rPr>
      </w:pPr>
    </w:p>
    <w:p w14:paraId="3FC9DCE7" w14:textId="77777777" w:rsidR="00B50EE1" w:rsidRDefault="00B50EE1" w:rsidP="00B50EE1">
      <w:pPr>
        <w:pStyle w:val="af1"/>
        <w:rPr>
          <w:sz w:val="18"/>
          <w:szCs w:val="18"/>
          <w:lang w:eastAsia="ja-JP"/>
        </w:rPr>
      </w:pPr>
    </w:p>
    <w:p w14:paraId="3E2C68B4" w14:textId="77777777" w:rsidR="00B50EE1" w:rsidRDefault="00B50EE1" w:rsidP="00B50EE1">
      <w:pPr>
        <w:pStyle w:val="af1"/>
        <w:rPr>
          <w:sz w:val="18"/>
          <w:szCs w:val="18"/>
          <w:lang w:eastAsia="ja-JP"/>
        </w:rPr>
      </w:pPr>
    </w:p>
    <w:p w14:paraId="48B9929D" w14:textId="77777777" w:rsidR="00B50EE1" w:rsidRDefault="00B50EE1" w:rsidP="00B50EE1">
      <w:pPr>
        <w:pStyle w:val="af1"/>
        <w:rPr>
          <w:sz w:val="18"/>
          <w:szCs w:val="18"/>
          <w:lang w:eastAsia="ja-JP"/>
        </w:rPr>
      </w:pPr>
    </w:p>
    <w:p w14:paraId="123A66FB" w14:textId="77777777" w:rsidR="00B50EE1" w:rsidRDefault="00B50EE1" w:rsidP="00B50EE1">
      <w:pPr>
        <w:pStyle w:val="af1"/>
        <w:rPr>
          <w:sz w:val="18"/>
          <w:szCs w:val="18"/>
          <w:lang w:eastAsia="ja-JP"/>
        </w:rPr>
      </w:pPr>
    </w:p>
    <w:p w14:paraId="658D6BC5" w14:textId="77777777" w:rsidR="00B50EE1" w:rsidRDefault="00B50EE1" w:rsidP="0088567B">
      <w:pPr>
        <w:spacing w:line="300" w:lineRule="exact"/>
        <w:ind w:firstLine="0"/>
      </w:pPr>
      <w:r w:rsidRPr="0088567B">
        <w:rPr>
          <w:rFonts w:ascii="Times New Roman" w:hAnsi="Times New Roman"/>
          <w:b/>
          <w:sz w:val="18"/>
          <w:szCs w:val="18"/>
        </w:rPr>
        <w:t>Fig</w:t>
      </w:r>
      <w:r w:rsidR="0088567B" w:rsidRPr="0088567B">
        <w:rPr>
          <w:rFonts w:ascii="Times New Roman" w:hAnsi="Times New Roman"/>
          <w:b/>
          <w:sz w:val="18"/>
          <w:szCs w:val="18"/>
        </w:rPr>
        <w:t>.15.21</w:t>
      </w:r>
      <w:r>
        <w:rPr>
          <w:rFonts w:ascii="Times New Roman" w:hAnsi="Times New Roman"/>
          <w:sz w:val="18"/>
          <w:szCs w:val="18"/>
        </w:rPr>
        <w:t xml:space="preserve"> The site matched correlations between SAM and </w:t>
      </w:r>
      <w:r>
        <w:rPr>
          <w:rFonts w:ascii="Symbol" w:hAnsi="Symbol"/>
          <w:sz w:val="18"/>
          <w:szCs w:val="18"/>
        </w:rPr>
        <w:t></w:t>
      </w:r>
      <w:r>
        <w:rPr>
          <w:rFonts w:ascii="Times New Roman" w:hAnsi="Times New Roman"/>
          <w:sz w:val="18"/>
          <w:szCs w:val="18"/>
        </w:rPr>
        <w:t>-BR data at lines A and B.</w:t>
      </w:r>
    </w:p>
    <w:p w14:paraId="7D6C546E" w14:textId="77777777" w:rsidR="00B50EE1" w:rsidRDefault="00A729F2" w:rsidP="00B50EE1">
      <w:pPr>
        <w:pStyle w:val="af1"/>
        <w:rPr>
          <w:sz w:val="18"/>
          <w:szCs w:val="18"/>
          <w:lang w:eastAsia="ja-JP"/>
        </w:rPr>
      </w:pPr>
      <w:r>
        <w:rPr>
          <w:noProof/>
        </w:rPr>
        <w:drawing>
          <wp:anchor distT="0" distB="0" distL="114300" distR="114300" simplePos="0" relativeHeight="251664896" behindDoc="0" locked="0" layoutInCell="1" allowOverlap="1" wp14:anchorId="73B120E4" wp14:editId="6D47CFE6">
            <wp:simplePos x="0" y="0"/>
            <wp:positionH relativeFrom="column">
              <wp:posOffset>983615</wp:posOffset>
            </wp:positionH>
            <wp:positionV relativeFrom="paragraph">
              <wp:posOffset>105410</wp:posOffset>
            </wp:positionV>
            <wp:extent cx="1990725" cy="1885950"/>
            <wp:effectExtent l="0" t="0" r="0" b="0"/>
            <wp:wrapNone/>
            <wp:docPr id="217" name="図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2"/>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072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0076E" w14:textId="77777777" w:rsidR="00B50EE1" w:rsidRPr="00B50EE1" w:rsidRDefault="00B50EE1" w:rsidP="00B50EE1">
      <w:pPr>
        <w:rPr>
          <w:rFonts w:hint="eastAsia"/>
          <w:lang w:eastAsia="ja-JP"/>
        </w:rPr>
      </w:pPr>
    </w:p>
    <w:p w14:paraId="7659F062" w14:textId="77777777" w:rsidR="00B50EE1" w:rsidRDefault="00B50EE1" w:rsidP="00B50EE1">
      <w:pPr>
        <w:pStyle w:val="af1"/>
        <w:rPr>
          <w:sz w:val="18"/>
          <w:szCs w:val="18"/>
          <w:lang w:eastAsia="ja-JP"/>
        </w:rPr>
      </w:pPr>
    </w:p>
    <w:p w14:paraId="7367CF3E" w14:textId="77777777" w:rsidR="00B50EE1" w:rsidRDefault="00B50EE1" w:rsidP="00B50EE1">
      <w:pPr>
        <w:pStyle w:val="af1"/>
        <w:rPr>
          <w:sz w:val="18"/>
          <w:szCs w:val="18"/>
          <w:lang w:eastAsia="ja-JP"/>
        </w:rPr>
      </w:pPr>
    </w:p>
    <w:p w14:paraId="7086703C" w14:textId="77777777" w:rsidR="00B50EE1" w:rsidRDefault="00B50EE1" w:rsidP="00B50EE1">
      <w:pPr>
        <w:pStyle w:val="af1"/>
        <w:rPr>
          <w:sz w:val="18"/>
          <w:szCs w:val="18"/>
          <w:lang w:eastAsia="ja-JP"/>
        </w:rPr>
      </w:pPr>
    </w:p>
    <w:p w14:paraId="708CB198" w14:textId="77777777" w:rsidR="00B50EE1" w:rsidRDefault="00B50EE1" w:rsidP="00B50EE1">
      <w:pPr>
        <w:pStyle w:val="af1"/>
        <w:rPr>
          <w:sz w:val="18"/>
          <w:szCs w:val="18"/>
          <w:lang w:eastAsia="ja-JP"/>
        </w:rPr>
      </w:pPr>
    </w:p>
    <w:p w14:paraId="6086018A" w14:textId="77777777" w:rsidR="00B50EE1" w:rsidRDefault="00B50EE1" w:rsidP="00B50EE1">
      <w:pPr>
        <w:pStyle w:val="af1"/>
        <w:rPr>
          <w:sz w:val="18"/>
          <w:szCs w:val="18"/>
          <w:lang w:eastAsia="ja-JP"/>
        </w:rPr>
      </w:pPr>
    </w:p>
    <w:p w14:paraId="0FF5E593" w14:textId="77777777" w:rsidR="00B50EE1" w:rsidRDefault="00B50EE1" w:rsidP="00B50EE1">
      <w:pPr>
        <w:pStyle w:val="af1"/>
        <w:rPr>
          <w:sz w:val="18"/>
          <w:szCs w:val="18"/>
          <w:lang w:eastAsia="ja-JP"/>
        </w:rPr>
      </w:pPr>
    </w:p>
    <w:p w14:paraId="6774F518" w14:textId="77777777" w:rsidR="005F2088" w:rsidRDefault="005F2088" w:rsidP="00B50EE1">
      <w:pPr>
        <w:pStyle w:val="af1"/>
        <w:rPr>
          <w:sz w:val="18"/>
          <w:szCs w:val="18"/>
          <w:lang w:eastAsia="ja-JP"/>
        </w:rPr>
      </w:pPr>
    </w:p>
    <w:p w14:paraId="0CEB7882" w14:textId="77777777" w:rsidR="00B50EE1" w:rsidRDefault="00B50EE1" w:rsidP="00B50EE1">
      <w:pPr>
        <w:rPr>
          <w:lang w:eastAsia="ja-JP"/>
        </w:rPr>
      </w:pPr>
    </w:p>
    <w:p w14:paraId="407ABE16" w14:textId="77777777" w:rsidR="00B50EE1" w:rsidRDefault="00B50EE1" w:rsidP="00B50EE1">
      <w:pPr>
        <w:rPr>
          <w:lang w:eastAsia="ja-JP"/>
        </w:rPr>
      </w:pPr>
    </w:p>
    <w:p w14:paraId="3FDB27EF" w14:textId="77777777" w:rsidR="00B50EE1" w:rsidRPr="00DE6475" w:rsidRDefault="00B50EE1" w:rsidP="0088567B">
      <w:pPr>
        <w:spacing w:line="300" w:lineRule="exact"/>
        <w:ind w:firstLine="0"/>
        <w:rPr>
          <w:rFonts w:ascii="Times New Roman" w:hAnsi="Times New Roman"/>
          <w:sz w:val="18"/>
          <w:szCs w:val="18"/>
        </w:rPr>
      </w:pPr>
      <w:r w:rsidRPr="0088567B">
        <w:rPr>
          <w:rFonts w:ascii="Times New Roman" w:hAnsi="Times New Roman"/>
          <w:b/>
          <w:sz w:val="18"/>
          <w:szCs w:val="18"/>
        </w:rPr>
        <w:t>Fig.</w:t>
      </w:r>
      <w:r w:rsidR="0088567B" w:rsidRPr="0088567B">
        <w:rPr>
          <w:rFonts w:ascii="Times New Roman" w:hAnsi="Times New Roman"/>
          <w:b/>
          <w:sz w:val="18"/>
          <w:szCs w:val="18"/>
        </w:rPr>
        <w:t>15.22</w:t>
      </w:r>
      <w:r>
        <w:rPr>
          <w:rFonts w:ascii="Times New Roman" w:hAnsi="Times New Roman"/>
          <w:sz w:val="18"/>
          <w:szCs w:val="18"/>
        </w:rPr>
        <w:t xml:space="preserve"> Anisotropy of longitudinal wave velocity in a trabecula of bovine femur. The arrow indicates the maximum velocity direction. Trabecular alignment direction: 0 to 180 degrees.</w:t>
      </w:r>
      <w:r w:rsidRPr="00C019A9">
        <w:rPr>
          <w:rFonts w:ascii="Times New Roman" w:hAnsi="Times New Roman"/>
          <w:sz w:val="18"/>
          <w:szCs w:val="18"/>
        </w:rPr>
        <w:t xml:space="preserve"> </w:t>
      </w:r>
      <w:r>
        <w:rPr>
          <w:rFonts w:ascii="Times New Roman" w:hAnsi="Times New Roman"/>
          <w:sz w:val="18"/>
          <w:szCs w:val="18"/>
        </w:rPr>
        <w:t>(</w:t>
      </w:r>
      <w:r w:rsidRPr="003113CA">
        <w:rPr>
          <w:rFonts w:ascii="Times New Roman" w:hAnsi="Times New Roman"/>
          <w:sz w:val="18"/>
          <w:szCs w:val="18"/>
        </w:rPr>
        <w:t>Reprinted with permission from Ref. [</w:t>
      </w:r>
      <w:r>
        <w:rPr>
          <w:rFonts w:ascii="Times New Roman" w:hAnsi="Times New Roman"/>
          <w:sz w:val="18"/>
          <w:szCs w:val="18"/>
        </w:rPr>
        <w:t>114</w:t>
      </w:r>
      <w:r w:rsidRPr="003113CA">
        <w:rPr>
          <w:rFonts w:ascii="Times New Roman" w:hAnsi="Times New Roman"/>
          <w:sz w:val="18"/>
          <w:szCs w:val="18"/>
        </w:rPr>
        <w:t>] copyright (20</w:t>
      </w:r>
      <w:r>
        <w:rPr>
          <w:rFonts w:ascii="Times New Roman" w:hAnsi="Times New Roman"/>
          <w:sz w:val="18"/>
          <w:szCs w:val="18"/>
        </w:rPr>
        <w:t>14</w:t>
      </w:r>
      <w:r w:rsidRPr="003113CA">
        <w:rPr>
          <w:rFonts w:ascii="Times New Roman" w:hAnsi="Times New Roman"/>
          <w:sz w:val="18"/>
          <w:szCs w:val="18"/>
        </w:rPr>
        <w:t>),</w:t>
      </w:r>
      <w:r>
        <w:rPr>
          <w:rFonts w:ascii="Times New Roman" w:hAnsi="Times New Roman"/>
          <w:sz w:val="18"/>
          <w:szCs w:val="18"/>
        </w:rPr>
        <w:t xml:space="preserve"> Elsevier)</w:t>
      </w:r>
    </w:p>
    <w:p w14:paraId="5597E2C6" w14:textId="77777777" w:rsidR="00B50EE1" w:rsidRDefault="00B50EE1" w:rsidP="00B50EE1">
      <w:pPr>
        <w:rPr>
          <w:lang w:eastAsia="ja-JP"/>
        </w:rPr>
      </w:pPr>
    </w:p>
    <w:p w14:paraId="3EE3B5CC" w14:textId="77777777" w:rsidR="00B50EE1" w:rsidRDefault="00B50EE1" w:rsidP="00B50EE1">
      <w:pPr>
        <w:spacing w:line="300" w:lineRule="exact"/>
        <w:ind w:firstLine="840"/>
      </w:pPr>
      <w:r w:rsidRPr="00B50EE1">
        <w:rPr>
          <w:rFonts w:ascii="Symbol" w:hAnsi="Symbol"/>
          <w:color w:val="000000"/>
        </w:rPr>
        <w:t></w:t>
      </w:r>
      <w:r w:rsidRPr="00B50EE1">
        <w:rPr>
          <w:rFonts w:ascii="Times New Roman" w:hAnsi="Times New Roman"/>
          <w:color w:val="000000"/>
        </w:rPr>
        <w:t>-BR can also be applied to bone material characterization. In a series of papers, Ha</w:t>
      </w:r>
      <w:r w:rsidRPr="00B50EE1">
        <w:rPr>
          <w:rFonts w:ascii="Times New Roman" w:eastAsia="游明朝" w:hAnsi="Times New Roman"/>
          <w:color w:val="000000"/>
        </w:rPr>
        <w:t>ï</w:t>
      </w:r>
      <w:r w:rsidRPr="00B50EE1">
        <w:rPr>
          <w:rFonts w:ascii="Times New Roman" w:hAnsi="Times New Roman"/>
          <w:color w:val="000000"/>
        </w:rPr>
        <w:t xml:space="preserve">at et al., have combined nano-indentation measurements and micro-Brillouin scattering measurements in order to estimate the difference of biomechanical properties between newly formed and mature rabbit bone tissues at the vicinity of an implant [116, 117]. The wave velocity measured by </w:t>
      </w:r>
      <w:r w:rsidRPr="00B50EE1">
        <w:rPr>
          <w:rFonts w:ascii="Symbol" w:hAnsi="Symbol"/>
          <w:color w:val="000000"/>
        </w:rPr>
        <w:t></w:t>
      </w:r>
      <w:r w:rsidRPr="00B50EE1">
        <w:rPr>
          <w:rFonts w:ascii="Times New Roman" w:hAnsi="Times New Roman"/>
          <w:color w:val="000000"/>
        </w:rPr>
        <w:t xml:space="preserve">-BR gradually </w:t>
      </w:r>
      <w:r w:rsidRPr="00B50EE1">
        <w:rPr>
          <w:rFonts w:ascii="Times New Roman" w:hAnsi="Times New Roman"/>
          <w:color w:val="000000"/>
        </w:rPr>
        <w:lastRenderedPageBreak/>
        <w:t xml:space="preserve">increased as a function of healing time and to finally reach the values of mature bone. A similar tendency was observed with nano-indentation measurements. </w:t>
      </w:r>
    </w:p>
    <w:p w14:paraId="40C23437" w14:textId="77777777" w:rsidR="00B50EE1" w:rsidRDefault="00E85A13" w:rsidP="00B50EE1">
      <w:pPr>
        <w:spacing w:line="300" w:lineRule="exact"/>
        <w:ind w:firstLine="840"/>
        <w:rPr>
          <w:rFonts w:ascii="Times New Roman" w:hAnsi="Times New Roman"/>
          <w:color w:val="000000"/>
        </w:rPr>
      </w:pPr>
      <w:r>
        <w:rPr>
          <w:noProof/>
        </w:rPr>
        <w:object w:dxaOrig="2400" w:dyaOrig="900" w14:anchorId="76FF9B2B">
          <v:shape id="_x0000_s1026" type="#_x0000_t75" alt="" style="position:absolute;left:0;text-align:left;margin-left:-31.3pt;margin-top:151.45pt;width:476.85pt;height:189.7pt;z-index:251666944;mso-wrap-edited:f;mso-width-percent:0;mso-height-percent:0;mso-width-percent:0;mso-height-percent:0">
            <v:imagedata r:id="rId61" o:title=""/>
          </v:shape>
          <o:OLEObject Type="Embed" ProgID="Word.Document.12" ShapeID="_x0000_s1026" DrawAspect="Content" ObjectID="_1677101377" r:id="rId62">
            <o:FieldCodes>\s</o:FieldCodes>
          </o:OLEObject>
        </w:object>
      </w:r>
      <w:r w:rsidR="00B50EE1" w:rsidRPr="00B50EE1">
        <w:rPr>
          <w:rFonts w:ascii="Times New Roman" w:hAnsi="Times New Roman"/>
          <w:color w:val="000000"/>
        </w:rPr>
        <w:t xml:space="preserve">Wave velocity in bone also depends on the condition of hyperglycemia diabetes. Yasui et al, measured the wave velocity in tibias of Spontaneously Diabetic Torii (SDT) rats using </w:t>
      </w:r>
      <w:r w:rsidR="00B50EE1" w:rsidRPr="00B50EE1">
        <w:rPr>
          <w:rFonts w:ascii="Symbol" w:hAnsi="Symbol"/>
          <w:color w:val="000000"/>
        </w:rPr>
        <w:t></w:t>
      </w:r>
      <w:r w:rsidR="00B50EE1" w:rsidRPr="00B50EE1">
        <w:rPr>
          <w:rFonts w:ascii="Times New Roman" w:hAnsi="Times New Roman"/>
          <w:color w:val="000000"/>
        </w:rPr>
        <w:t>-BR [118]. They pointed out that before the onset of diabetes (aged approximately 10 weeks), SDT rat bones displayed wave velocities similar to healthy Sprague-Dawley (SD) rat bones. By contrast, after the onset of hyperglycemia diabetes (aged above 20 weeks), the mean velocities of SDT rat bones were lower than those of SD rat bones (by 2% in cortical bone and 4.0% in cancellous bone) (p&lt;0.05) (Fig.</w:t>
      </w:r>
      <w:r w:rsidR="0088567B">
        <w:rPr>
          <w:rFonts w:ascii="Times New Roman" w:hAnsi="Times New Roman"/>
          <w:color w:val="000000"/>
        </w:rPr>
        <w:t>15.24</w:t>
      </w:r>
      <w:r w:rsidR="00B50EE1" w:rsidRPr="00B50EE1">
        <w:rPr>
          <w:rFonts w:ascii="Times New Roman" w:hAnsi="Times New Roman"/>
          <w:color w:val="000000"/>
        </w:rPr>
        <w:t>). The data show that the wave velocity decreased in young rat bone during the early stages of diabetes. Patients with diabetes are known to frequently display altered bone structure and material properties, low bone formation, increased cortical porosity, and decreased bone turnover, leading to impaired bone quality [119-121]. Yasui et al. pointed out that the elasticity of the bone matrices might also decrease due to the diabetes.</w:t>
      </w:r>
    </w:p>
    <w:p w14:paraId="755A0B67" w14:textId="77777777" w:rsidR="0088567B" w:rsidRDefault="0088567B" w:rsidP="00B50EE1">
      <w:pPr>
        <w:spacing w:line="300" w:lineRule="exact"/>
        <w:ind w:firstLine="840"/>
      </w:pPr>
    </w:p>
    <w:p w14:paraId="1A745E10" w14:textId="77777777" w:rsidR="00B50EE1" w:rsidRDefault="00A729F2" w:rsidP="00B50EE1">
      <w:pPr>
        <w:rPr>
          <w:lang w:eastAsia="ja-JP"/>
        </w:rPr>
      </w:pPr>
      <w:r>
        <w:rPr>
          <w:noProof/>
        </w:rPr>
        <w:drawing>
          <wp:anchor distT="0" distB="0" distL="114300" distR="114300" simplePos="0" relativeHeight="251665920" behindDoc="0" locked="0" layoutInCell="1" allowOverlap="1" wp14:anchorId="1D2DAFE2" wp14:editId="7CC140F9">
            <wp:simplePos x="0" y="0"/>
            <wp:positionH relativeFrom="column">
              <wp:posOffset>1917700</wp:posOffset>
            </wp:positionH>
            <wp:positionV relativeFrom="paragraph">
              <wp:posOffset>41275</wp:posOffset>
            </wp:positionV>
            <wp:extent cx="2271395" cy="1671955"/>
            <wp:effectExtent l="0" t="0" r="0" b="0"/>
            <wp:wrapNone/>
            <wp:docPr id="226" name="図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407"/>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139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495829" w14:textId="77777777" w:rsidR="00B50EE1" w:rsidRDefault="00B50EE1" w:rsidP="00B50EE1">
      <w:pPr>
        <w:rPr>
          <w:lang w:eastAsia="ja-JP"/>
        </w:rPr>
      </w:pPr>
    </w:p>
    <w:p w14:paraId="01C8209F" w14:textId="77777777" w:rsidR="00B50EE1" w:rsidRDefault="00B50EE1" w:rsidP="00B50EE1">
      <w:pPr>
        <w:rPr>
          <w:lang w:eastAsia="ja-JP"/>
        </w:rPr>
      </w:pPr>
    </w:p>
    <w:p w14:paraId="759833D3" w14:textId="77777777" w:rsidR="00B50EE1" w:rsidRDefault="00B50EE1" w:rsidP="00B50EE1">
      <w:pPr>
        <w:rPr>
          <w:lang w:eastAsia="ja-JP"/>
        </w:rPr>
      </w:pPr>
    </w:p>
    <w:p w14:paraId="6B090B1B" w14:textId="77777777" w:rsidR="00B50EE1" w:rsidRDefault="00B50EE1" w:rsidP="00B50EE1">
      <w:pPr>
        <w:rPr>
          <w:lang w:eastAsia="ja-JP"/>
        </w:rPr>
      </w:pPr>
    </w:p>
    <w:p w14:paraId="54FBF97A" w14:textId="77777777" w:rsidR="00B50EE1" w:rsidRDefault="00B50EE1" w:rsidP="00B50EE1">
      <w:pPr>
        <w:rPr>
          <w:lang w:eastAsia="ja-JP"/>
        </w:rPr>
      </w:pPr>
    </w:p>
    <w:p w14:paraId="619EA219" w14:textId="77777777" w:rsidR="00B50EE1" w:rsidRDefault="00B50EE1" w:rsidP="00B50EE1">
      <w:pPr>
        <w:rPr>
          <w:lang w:eastAsia="ja-JP"/>
        </w:rPr>
      </w:pPr>
    </w:p>
    <w:p w14:paraId="1DBD7EB0" w14:textId="77777777" w:rsidR="00B50EE1" w:rsidRDefault="00B50EE1" w:rsidP="00B50EE1">
      <w:pPr>
        <w:rPr>
          <w:lang w:eastAsia="ja-JP"/>
        </w:rPr>
      </w:pPr>
    </w:p>
    <w:p w14:paraId="09B1E51B" w14:textId="77777777" w:rsidR="00B50EE1" w:rsidRDefault="00B50EE1" w:rsidP="00B50EE1">
      <w:pPr>
        <w:rPr>
          <w:lang w:eastAsia="ja-JP"/>
        </w:rPr>
      </w:pPr>
    </w:p>
    <w:p w14:paraId="08AEF502" w14:textId="77777777" w:rsidR="00B50EE1" w:rsidRDefault="00B50EE1" w:rsidP="00B50EE1">
      <w:pPr>
        <w:rPr>
          <w:lang w:eastAsia="ja-JP"/>
        </w:rPr>
      </w:pPr>
    </w:p>
    <w:p w14:paraId="3AFA0A0B" w14:textId="77777777" w:rsidR="00B50EE1" w:rsidRDefault="00B50EE1" w:rsidP="00B50EE1">
      <w:pPr>
        <w:rPr>
          <w:lang w:eastAsia="ja-JP"/>
        </w:rPr>
      </w:pPr>
    </w:p>
    <w:p w14:paraId="25602A4E" w14:textId="77777777" w:rsidR="00B50EE1" w:rsidRDefault="00B50EE1" w:rsidP="00B50EE1">
      <w:pPr>
        <w:numPr>
          <w:ilvl w:val="0"/>
          <w:numId w:val="26"/>
        </w:numPr>
        <w:rPr>
          <w:lang w:eastAsia="ja-JP"/>
        </w:rPr>
      </w:pPr>
      <w:r>
        <w:rPr>
          <w:lang w:eastAsia="ja-JP"/>
        </w:rPr>
        <w:t xml:space="preserve">                                                 (b)</w:t>
      </w:r>
    </w:p>
    <w:p w14:paraId="7543B1CC" w14:textId="77777777" w:rsidR="00B50EE1" w:rsidRDefault="00B50EE1" w:rsidP="00B50EE1">
      <w:pPr>
        <w:spacing w:line="300" w:lineRule="exact"/>
        <w:ind w:firstLine="0"/>
        <w:rPr>
          <w:rFonts w:ascii="Times New Roman" w:hAnsi="Times New Roman" w:hint="eastAsia"/>
          <w:sz w:val="18"/>
          <w:szCs w:val="18"/>
        </w:rPr>
      </w:pPr>
      <w:r w:rsidRPr="0088567B">
        <w:rPr>
          <w:rFonts w:ascii="Times New Roman" w:hAnsi="Times New Roman"/>
          <w:b/>
          <w:sz w:val="18"/>
          <w:szCs w:val="18"/>
        </w:rPr>
        <w:t>Fig.</w:t>
      </w:r>
      <w:r w:rsidR="0088567B" w:rsidRPr="0088567B">
        <w:rPr>
          <w:rFonts w:ascii="Times New Roman" w:hAnsi="Times New Roman"/>
          <w:b/>
          <w:sz w:val="18"/>
          <w:szCs w:val="18"/>
        </w:rPr>
        <w:t>15.23</w:t>
      </w:r>
      <w:r w:rsidRPr="0088567B">
        <w:rPr>
          <w:rFonts w:ascii="Times New Roman" w:hAnsi="Times New Roman"/>
          <w:b/>
          <w:sz w:val="18"/>
          <w:szCs w:val="18"/>
        </w:rPr>
        <w:t xml:space="preserve"> </w:t>
      </w:r>
      <w:r>
        <w:rPr>
          <w:rFonts w:ascii="Times New Roman" w:hAnsi="Times New Roman"/>
          <w:sz w:val="18"/>
          <w:szCs w:val="18"/>
        </w:rPr>
        <w:t>(a) an example of the specimen and (b) r</w:t>
      </w:r>
      <w:r w:rsidRPr="00DE6475">
        <w:rPr>
          <w:rFonts w:ascii="Times New Roman" w:hAnsi="Times New Roman"/>
          <w:sz w:val="18"/>
          <w:szCs w:val="18"/>
        </w:rPr>
        <w:t>elationship between longitudinal wave velocity and trabecular length (filled markers indicate data for a 29-month-old specimen; other markers indicate data for a 31-month-old specimen).</w:t>
      </w:r>
      <w:r>
        <w:rPr>
          <w:rFonts w:ascii="Times New Roman" w:hAnsi="Times New Roman"/>
          <w:sz w:val="18"/>
          <w:szCs w:val="18"/>
        </w:rPr>
        <w:t xml:space="preserve"> The sliced samples (thickness around 130 </w:t>
      </w:r>
      <w:r w:rsidRPr="00097A05">
        <w:rPr>
          <w:rFonts w:ascii="Symbol" w:hAnsi="Symbol"/>
          <w:sz w:val="18"/>
          <w:szCs w:val="18"/>
        </w:rPr>
        <w:t></w:t>
      </w:r>
      <w:r>
        <w:rPr>
          <w:rFonts w:ascii="Times New Roman" w:hAnsi="Times New Roman"/>
          <w:sz w:val="18"/>
          <w:szCs w:val="18"/>
        </w:rPr>
        <w:t>m) were obtained from the distal end of the bovine femora and velocities were averaged values of measured data in one trabecula.</w:t>
      </w:r>
    </w:p>
    <w:p w14:paraId="4108D98B" w14:textId="77777777" w:rsidR="00B50EE1" w:rsidRDefault="00B50EE1" w:rsidP="00B50EE1">
      <w:pPr>
        <w:ind w:firstLine="0"/>
        <w:rPr>
          <w:lang w:eastAsia="ja-JP"/>
        </w:rPr>
      </w:pPr>
    </w:p>
    <w:p w14:paraId="0B8E7BD9" w14:textId="77777777" w:rsidR="00B50EE1" w:rsidRDefault="00B50EE1" w:rsidP="00B50EE1">
      <w:pPr>
        <w:spacing w:line="300" w:lineRule="exact"/>
        <w:ind w:firstLine="840"/>
      </w:pPr>
      <w:r w:rsidRPr="00B50EE1">
        <w:rPr>
          <w:rFonts w:ascii="Times New Roman" w:hAnsi="Times New Roman"/>
          <w:color w:val="000000"/>
        </w:rPr>
        <w:t>The intensity of the backscattered (180</w:t>
      </w:r>
      <w:r w:rsidRPr="00B50EE1">
        <w:rPr>
          <w:rFonts w:ascii="Times New Roman" w:hAnsi="Times New Roman"/>
          <w:color w:val="000000"/>
          <w:vertAlign w:val="superscript"/>
        </w:rPr>
        <w:t>o</w:t>
      </w:r>
      <w:r w:rsidRPr="00B50EE1">
        <w:rPr>
          <w:rFonts w:ascii="Times New Roman" w:hAnsi="Times New Roman"/>
          <w:color w:val="000000"/>
        </w:rPr>
        <w:t>) light is stronger than that from the RI</w:t>
      </w:r>
      <w:r w:rsidRPr="00B50EE1">
        <w:rPr>
          <w:rFonts w:ascii="Symbol" w:hAnsi="Symbol"/>
          <w:color w:val="000000"/>
        </w:rPr>
        <w:t></w:t>
      </w:r>
      <w:r w:rsidRPr="00B50EE1">
        <w:rPr>
          <w:rFonts w:ascii="Times New Roman" w:hAnsi="Times New Roman"/>
          <w:color w:val="000000"/>
        </w:rPr>
        <w:t>A scattering geometry. Cardinali et al, assessed the distribution of the frequency shift in cartilage, subchondral bones and trabecular bones of a human femoral head (Fig.</w:t>
      </w:r>
      <w:r w:rsidR="0088567B">
        <w:rPr>
          <w:rFonts w:ascii="Times New Roman" w:hAnsi="Times New Roman"/>
          <w:color w:val="000000"/>
        </w:rPr>
        <w:t>15.25</w:t>
      </w:r>
      <w:r w:rsidRPr="00B50EE1">
        <w:rPr>
          <w:rFonts w:ascii="Times New Roman" w:hAnsi="Times New Roman"/>
          <w:color w:val="000000"/>
        </w:rPr>
        <w:t>) which was removed as a result of focal severe osteoar</w:t>
      </w:r>
      <w:r w:rsidRPr="00B50EE1">
        <w:rPr>
          <w:rFonts w:ascii="Times New Roman" w:hAnsi="Times New Roman"/>
          <w:color w:val="000000"/>
        </w:rPr>
        <w:lastRenderedPageBreak/>
        <w:t xml:space="preserve">thritis (OA) [122]. A specimen of 1 cm in thickness and 1 cm in width was collected from the inferomedial region of the femoral head which was a healthy site. Measurements were performed using a </w:t>
      </w:r>
      <w:r w:rsidRPr="00B50EE1">
        <w:rPr>
          <w:rFonts w:ascii="Symbol" w:hAnsi="Symbol"/>
          <w:color w:val="000000"/>
        </w:rPr>
        <w:t></w:t>
      </w:r>
      <w:r w:rsidRPr="00B50EE1">
        <w:rPr>
          <w:rFonts w:ascii="Times New Roman" w:hAnsi="Times New Roman"/>
          <w:color w:val="000000"/>
        </w:rPr>
        <w:t>-BR system with high spatial resolution (2 mm) at random on the cartilage surface. Subchondral and trabecular bones had given evidence of marked mechanical heterogeneity. In all the investigated regions, strong bimodal spectra had been observed, which were due to the coexistence of soft (4.3 GPa) and hard (16 and 25 GPa) regions within the few micrometers of the scattering volume. Here, they assumed constant values in the sample for the refractive indices (</w:t>
      </w:r>
      <w:r w:rsidRPr="00B50EE1">
        <w:rPr>
          <w:rFonts w:ascii="Times New Roman" w:hAnsi="Times New Roman"/>
          <w:i/>
          <w:color w:val="000000"/>
        </w:rPr>
        <w:t>n</w:t>
      </w:r>
      <w:r w:rsidRPr="00B50EE1">
        <w:rPr>
          <w:rFonts w:ascii="Times New Roman" w:hAnsi="Times New Roman"/>
          <w:color w:val="000000"/>
        </w:rPr>
        <w:t xml:space="preserve"> = 1.55) and density (2000 kg/m</w:t>
      </w:r>
      <w:r w:rsidRPr="00B50EE1">
        <w:rPr>
          <w:rFonts w:ascii="Times New Roman" w:hAnsi="Times New Roman"/>
          <w:color w:val="000000"/>
          <w:vertAlign w:val="superscript"/>
        </w:rPr>
        <w:t>3</w:t>
      </w:r>
      <w:r w:rsidRPr="00B50EE1">
        <w:rPr>
          <w:rFonts w:ascii="Times New Roman" w:hAnsi="Times New Roman"/>
          <w:color w:val="000000"/>
        </w:rPr>
        <w:t>) [123]. The soft component can be attributed to the amorphous fraction of the bone. The hard region can be identified with mineralized collagen fibrils. Using the conventional tandem Fabry-Perot system, Akilbekova et al. investigated also the effects of compression on bone using mammalian bones. [110]</w:t>
      </w:r>
    </w:p>
    <w:p w14:paraId="7431D8D8" w14:textId="77777777" w:rsidR="00B50EE1" w:rsidRDefault="00A729F2" w:rsidP="00B50EE1">
      <w:pPr>
        <w:spacing w:line="300" w:lineRule="exact"/>
        <w:ind w:firstLine="840"/>
        <w:rPr>
          <w:rFonts w:ascii="Times New Roman" w:hAnsi="Times New Roman"/>
          <w:sz w:val="22"/>
        </w:rPr>
      </w:pPr>
      <w:r>
        <w:rPr>
          <w:noProof/>
        </w:rPr>
        <w:drawing>
          <wp:anchor distT="0" distB="0" distL="0" distR="0" simplePos="0" relativeHeight="251667968" behindDoc="0" locked="0" layoutInCell="1" allowOverlap="1" wp14:anchorId="1CE6826D" wp14:editId="52264DB6">
            <wp:simplePos x="0" y="0"/>
            <wp:positionH relativeFrom="margin">
              <wp:posOffset>229870</wp:posOffset>
            </wp:positionH>
            <wp:positionV relativeFrom="paragraph">
              <wp:posOffset>76200</wp:posOffset>
            </wp:positionV>
            <wp:extent cx="2983865" cy="1969135"/>
            <wp:effectExtent l="0" t="0" r="0" b="0"/>
            <wp:wrapNone/>
            <wp:docPr id="253" name="図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3"/>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865" cy="196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CC55" w14:textId="77777777" w:rsidR="00B50EE1" w:rsidRDefault="00B50EE1" w:rsidP="00B50EE1">
      <w:pPr>
        <w:spacing w:line="300" w:lineRule="exact"/>
        <w:ind w:firstLine="840"/>
        <w:rPr>
          <w:rFonts w:ascii="Times New Roman" w:hAnsi="Times New Roman"/>
          <w:sz w:val="22"/>
        </w:rPr>
      </w:pPr>
    </w:p>
    <w:p w14:paraId="64A3A814" w14:textId="77777777" w:rsidR="00B50EE1" w:rsidRDefault="00B50EE1" w:rsidP="00B50EE1">
      <w:pPr>
        <w:spacing w:line="300" w:lineRule="exact"/>
        <w:ind w:firstLine="840"/>
        <w:rPr>
          <w:rFonts w:ascii="Times New Roman" w:hAnsi="Times New Roman"/>
          <w:sz w:val="22"/>
        </w:rPr>
      </w:pPr>
    </w:p>
    <w:p w14:paraId="7573E0E0" w14:textId="77777777" w:rsidR="00B50EE1" w:rsidRDefault="00B50EE1" w:rsidP="00B50EE1">
      <w:pPr>
        <w:spacing w:line="300" w:lineRule="exact"/>
        <w:ind w:firstLine="840"/>
        <w:rPr>
          <w:rFonts w:ascii="Times New Roman" w:hAnsi="Times New Roman"/>
          <w:sz w:val="22"/>
        </w:rPr>
      </w:pPr>
    </w:p>
    <w:p w14:paraId="7986FADD" w14:textId="77777777" w:rsidR="00B50EE1" w:rsidRDefault="00B50EE1" w:rsidP="00B50EE1">
      <w:pPr>
        <w:spacing w:line="300" w:lineRule="exact"/>
        <w:ind w:firstLine="840"/>
        <w:rPr>
          <w:rFonts w:ascii="Times New Roman" w:hAnsi="Times New Roman"/>
          <w:sz w:val="22"/>
        </w:rPr>
      </w:pPr>
    </w:p>
    <w:p w14:paraId="4A52FC7A" w14:textId="77777777" w:rsidR="00B50EE1" w:rsidRDefault="00B50EE1" w:rsidP="00B50EE1">
      <w:pPr>
        <w:spacing w:line="300" w:lineRule="exact"/>
        <w:ind w:firstLine="840"/>
        <w:rPr>
          <w:rFonts w:ascii="Times New Roman" w:hAnsi="Times New Roman"/>
          <w:sz w:val="22"/>
        </w:rPr>
      </w:pPr>
    </w:p>
    <w:p w14:paraId="6CACA876" w14:textId="77777777" w:rsidR="00B50EE1" w:rsidRDefault="00B50EE1" w:rsidP="00B50EE1">
      <w:pPr>
        <w:spacing w:line="300" w:lineRule="exact"/>
        <w:ind w:firstLine="840"/>
        <w:rPr>
          <w:rFonts w:ascii="Times New Roman" w:hAnsi="Times New Roman"/>
          <w:sz w:val="22"/>
        </w:rPr>
      </w:pPr>
    </w:p>
    <w:p w14:paraId="36C7B665" w14:textId="77777777" w:rsidR="00B50EE1" w:rsidRDefault="00B50EE1" w:rsidP="00B50EE1">
      <w:pPr>
        <w:spacing w:line="300" w:lineRule="exact"/>
        <w:ind w:firstLine="840"/>
        <w:rPr>
          <w:rFonts w:ascii="Times New Roman" w:hAnsi="Times New Roman"/>
          <w:sz w:val="22"/>
        </w:rPr>
      </w:pPr>
    </w:p>
    <w:p w14:paraId="26AD2087" w14:textId="77777777" w:rsidR="00B50EE1" w:rsidRDefault="00B50EE1" w:rsidP="00B50EE1">
      <w:pPr>
        <w:spacing w:line="300" w:lineRule="exact"/>
        <w:ind w:firstLine="840"/>
        <w:rPr>
          <w:rFonts w:ascii="Times New Roman" w:hAnsi="Times New Roman"/>
          <w:sz w:val="22"/>
        </w:rPr>
      </w:pPr>
    </w:p>
    <w:p w14:paraId="5AC59ABB" w14:textId="77777777" w:rsidR="00B50EE1" w:rsidRDefault="00B50EE1" w:rsidP="00B50EE1">
      <w:pPr>
        <w:spacing w:line="300" w:lineRule="exact"/>
        <w:ind w:firstLine="840"/>
        <w:rPr>
          <w:rFonts w:ascii="Times New Roman" w:hAnsi="Times New Roman"/>
          <w:sz w:val="22"/>
        </w:rPr>
      </w:pPr>
    </w:p>
    <w:p w14:paraId="69CDE0E8" w14:textId="77777777" w:rsidR="00B50EE1" w:rsidRDefault="00B50EE1" w:rsidP="00B50EE1">
      <w:pPr>
        <w:spacing w:line="300" w:lineRule="exact"/>
        <w:ind w:firstLine="0"/>
        <w:rPr>
          <w:rFonts w:ascii="Times New Roman" w:hAnsi="Times New Roman" w:hint="eastAsia"/>
          <w:sz w:val="22"/>
        </w:rPr>
      </w:pPr>
    </w:p>
    <w:p w14:paraId="1A3A107B" w14:textId="77777777" w:rsidR="00B50EE1" w:rsidRDefault="00B50EE1" w:rsidP="0088567B">
      <w:pPr>
        <w:spacing w:line="300" w:lineRule="exact"/>
        <w:ind w:firstLine="0"/>
        <w:rPr>
          <w:rFonts w:ascii="Times New Roman" w:hAnsi="Times New Roman"/>
          <w:sz w:val="18"/>
          <w:szCs w:val="18"/>
        </w:rPr>
      </w:pPr>
      <w:r w:rsidRPr="0088567B">
        <w:rPr>
          <w:rFonts w:ascii="Times New Roman" w:hAnsi="Times New Roman"/>
          <w:b/>
          <w:sz w:val="18"/>
          <w:szCs w:val="18"/>
        </w:rPr>
        <w:t>Fig.</w:t>
      </w:r>
      <w:r w:rsidR="0088567B" w:rsidRPr="0088567B">
        <w:rPr>
          <w:rFonts w:ascii="Times New Roman" w:hAnsi="Times New Roman"/>
          <w:b/>
          <w:sz w:val="18"/>
          <w:szCs w:val="18"/>
        </w:rPr>
        <w:t>15.24</w:t>
      </w:r>
      <w:r>
        <w:rPr>
          <w:rFonts w:ascii="Times New Roman" w:hAnsi="Times New Roman"/>
          <w:sz w:val="18"/>
          <w:szCs w:val="18"/>
        </w:rPr>
        <w:t xml:space="preserve"> Averaged wave velocities of cortical and cancellous bones in 10- and 20-week SD and SDT rats (error bar: standard deviation).</w:t>
      </w:r>
      <w:r>
        <w:rPr>
          <w:rFonts w:ascii="Times New Roman" w:hAnsi="Times New Roman"/>
          <w:color w:val="FF0000"/>
          <w:sz w:val="18"/>
          <w:szCs w:val="18"/>
        </w:rPr>
        <w:t xml:space="preserve"> </w:t>
      </w:r>
      <w:r>
        <w:rPr>
          <w:rFonts w:ascii="Times New Roman" w:hAnsi="Times New Roman"/>
          <w:sz w:val="18"/>
          <w:szCs w:val="18"/>
        </w:rPr>
        <w:t>(</w:t>
      </w:r>
      <w:r w:rsidRPr="003113CA">
        <w:rPr>
          <w:rFonts w:ascii="Times New Roman" w:hAnsi="Times New Roman"/>
          <w:sz w:val="18"/>
          <w:szCs w:val="18"/>
        </w:rPr>
        <w:t>Reprinted with permission from Ref. [</w:t>
      </w:r>
      <w:r>
        <w:rPr>
          <w:rFonts w:ascii="Times New Roman" w:hAnsi="Times New Roman"/>
          <w:sz w:val="18"/>
          <w:szCs w:val="18"/>
        </w:rPr>
        <w:t>118</w:t>
      </w:r>
      <w:r w:rsidRPr="003113CA">
        <w:rPr>
          <w:rFonts w:ascii="Times New Roman" w:hAnsi="Times New Roman"/>
          <w:sz w:val="18"/>
          <w:szCs w:val="18"/>
        </w:rPr>
        <w:t>] copyright (20</w:t>
      </w:r>
      <w:r>
        <w:rPr>
          <w:rFonts w:ascii="Times New Roman" w:hAnsi="Times New Roman"/>
          <w:sz w:val="18"/>
          <w:szCs w:val="18"/>
        </w:rPr>
        <w:t>20</w:t>
      </w:r>
      <w:r w:rsidRPr="003113CA">
        <w:rPr>
          <w:rFonts w:ascii="Times New Roman" w:hAnsi="Times New Roman"/>
          <w:sz w:val="18"/>
          <w:szCs w:val="18"/>
        </w:rPr>
        <w:t>),</w:t>
      </w:r>
      <w:r>
        <w:rPr>
          <w:rFonts w:ascii="Times New Roman" w:hAnsi="Times New Roman"/>
          <w:sz w:val="18"/>
          <w:szCs w:val="18"/>
        </w:rPr>
        <w:t xml:space="preserve"> Springer nature)</w:t>
      </w:r>
    </w:p>
    <w:p w14:paraId="4096FD40" w14:textId="77777777" w:rsidR="0088567B" w:rsidRDefault="0088567B" w:rsidP="00B50EE1">
      <w:pPr>
        <w:spacing w:line="300" w:lineRule="exact"/>
        <w:rPr>
          <w:rFonts w:ascii="Times New Roman" w:hAnsi="Times New Roman"/>
          <w:color w:val="FF0000"/>
          <w:sz w:val="18"/>
          <w:szCs w:val="18"/>
        </w:rPr>
      </w:pPr>
    </w:p>
    <w:p w14:paraId="7B7E4D6C" w14:textId="77777777" w:rsidR="0088567B" w:rsidRDefault="0088567B" w:rsidP="00B50EE1">
      <w:pPr>
        <w:spacing w:line="300" w:lineRule="exact"/>
        <w:rPr>
          <w:rFonts w:ascii="Times New Roman" w:hAnsi="Times New Roman"/>
          <w:color w:val="FF0000"/>
          <w:sz w:val="18"/>
          <w:szCs w:val="18"/>
        </w:rPr>
      </w:pPr>
    </w:p>
    <w:p w14:paraId="376D2BE2" w14:textId="77777777" w:rsidR="0088567B" w:rsidRDefault="0088567B" w:rsidP="00B50EE1">
      <w:pPr>
        <w:spacing w:line="300" w:lineRule="exact"/>
        <w:rPr>
          <w:rFonts w:ascii="Times New Roman" w:hAnsi="Times New Roman"/>
          <w:color w:val="FF0000"/>
          <w:sz w:val="18"/>
          <w:szCs w:val="18"/>
        </w:rPr>
      </w:pPr>
    </w:p>
    <w:p w14:paraId="72395C7C" w14:textId="77777777" w:rsidR="0088567B" w:rsidRDefault="0088567B" w:rsidP="00B50EE1">
      <w:pPr>
        <w:spacing w:line="300" w:lineRule="exact"/>
        <w:rPr>
          <w:rFonts w:ascii="Times New Roman" w:hAnsi="Times New Roman"/>
          <w:color w:val="FF0000"/>
          <w:sz w:val="18"/>
          <w:szCs w:val="18"/>
        </w:rPr>
      </w:pPr>
    </w:p>
    <w:p w14:paraId="1D9DE3A8" w14:textId="77777777" w:rsidR="0088567B" w:rsidRDefault="0088567B" w:rsidP="00B50EE1">
      <w:pPr>
        <w:spacing w:line="300" w:lineRule="exact"/>
        <w:rPr>
          <w:rFonts w:ascii="Times New Roman" w:hAnsi="Times New Roman"/>
          <w:color w:val="FF0000"/>
          <w:sz w:val="18"/>
          <w:szCs w:val="18"/>
        </w:rPr>
      </w:pPr>
    </w:p>
    <w:p w14:paraId="4D335901" w14:textId="77777777" w:rsidR="0088567B" w:rsidRDefault="0088567B" w:rsidP="00B50EE1">
      <w:pPr>
        <w:spacing w:line="300" w:lineRule="exact"/>
        <w:rPr>
          <w:rFonts w:ascii="Times New Roman" w:hAnsi="Times New Roman"/>
          <w:color w:val="FF0000"/>
          <w:sz w:val="18"/>
          <w:szCs w:val="18"/>
        </w:rPr>
      </w:pPr>
    </w:p>
    <w:p w14:paraId="45EA6550" w14:textId="77777777" w:rsidR="0088567B" w:rsidRDefault="0088567B" w:rsidP="00B50EE1">
      <w:pPr>
        <w:spacing w:line="300" w:lineRule="exact"/>
        <w:rPr>
          <w:rFonts w:ascii="Times New Roman" w:hAnsi="Times New Roman"/>
          <w:color w:val="FF0000"/>
          <w:sz w:val="18"/>
          <w:szCs w:val="18"/>
        </w:rPr>
      </w:pPr>
    </w:p>
    <w:p w14:paraId="4C3D81C2" w14:textId="77777777" w:rsidR="00B50EE1" w:rsidRDefault="00A729F2" w:rsidP="00B50EE1">
      <w:pPr>
        <w:spacing w:line="300" w:lineRule="exact"/>
      </w:pPr>
      <w:r>
        <w:rPr>
          <w:noProof/>
        </w:rPr>
        <w:drawing>
          <wp:anchor distT="0" distB="0" distL="0" distR="0" simplePos="0" relativeHeight="251668992" behindDoc="0" locked="0" layoutInCell="1" allowOverlap="1" wp14:anchorId="22802F36" wp14:editId="2A9FFA45">
            <wp:simplePos x="0" y="0"/>
            <wp:positionH relativeFrom="margin">
              <wp:posOffset>19050</wp:posOffset>
            </wp:positionH>
            <wp:positionV relativeFrom="paragraph">
              <wp:posOffset>53975</wp:posOffset>
            </wp:positionV>
            <wp:extent cx="4050030" cy="1650365"/>
            <wp:effectExtent l="0" t="0" r="0" b="0"/>
            <wp:wrapNone/>
            <wp:docPr id="252" name="図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4"/>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5003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7C531" w14:textId="77777777" w:rsidR="00B50EE1" w:rsidRDefault="00B50EE1" w:rsidP="00B50EE1">
      <w:pPr>
        <w:spacing w:line="300" w:lineRule="exact"/>
        <w:rPr>
          <w:rFonts w:hint="eastAsia"/>
        </w:rPr>
      </w:pPr>
    </w:p>
    <w:p w14:paraId="3544E136" w14:textId="77777777" w:rsidR="00B50EE1" w:rsidRDefault="00B50EE1" w:rsidP="00B50EE1">
      <w:pPr>
        <w:spacing w:line="300" w:lineRule="exact"/>
        <w:ind w:firstLine="840"/>
        <w:rPr>
          <w:rFonts w:ascii="Times New Roman" w:hAnsi="Times New Roman"/>
          <w:sz w:val="22"/>
        </w:rPr>
      </w:pPr>
    </w:p>
    <w:p w14:paraId="2E80AA90" w14:textId="77777777" w:rsidR="00B50EE1" w:rsidRDefault="00B50EE1" w:rsidP="00B50EE1">
      <w:pPr>
        <w:spacing w:line="300" w:lineRule="exact"/>
        <w:rPr>
          <w:rFonts w:ascii="Times New Roman" w:hAnsi="Times New Roman"/>
          <w:sz w:val="22"/>
        </w:rPr>
      </w:pPr>
    </w:p>
    <w:p w14:paraId="191C16E7" w14:textId="77777777" w:rsidR="00B50EE1" w:rsidRDefault="00B50EE1" w:rsidP="00B50EE1">
      <w:pPr>
        <w:spacing w:line="300" w:lineRule="exact"/>
        <w:rPr>
          <w:rFonts w:ascii="Times New Roman" w:hAnsi="Times New Roman"/>
          <w:sz w:val="22"/>
        </w:rPr>
      </w:pPr>
    </w:p>
    <w:p w14:paraId="65A7656C" w14:textId="77777777" w:rsidR="00B50EE1" w:rsidRDefault="00B50EE1" w:rsidP="00B50EE1">
      <w:pPr>
        <w:spacing w:line="300" w:lineRule="exact"/>
        <w:rPr>
          <w:rFonts w:ascii="Times New Roman" w:hAnsi="Times New Roman"/>
          <w:sz w:val="22"/>
        </w:rPr>
      </w:pPr>
    </w:p>
    <w:p w14:paraId="61EAC157" w14:textId="77777777" w:rsidR="00B50EE1" w:rsidRDefault="00B50EE1" w:rsidP="00B50EE1">
      <w:pPr>
        <w:spacing w:line="300" w:lineRule="exact"/>
        <w:rPr>
          <w:rFonts w:ascii="Times New Roman" w:hAnsi="Times New Roman"/>
          <w:sz w:val="22"/>
        </w:rPr>
      </w:pPr>
    </w:p>
    <w:p w14:paraId="06081009" w14:textId="77777777" w:rsidR="00B50EE1" w:rsidRDefault="00B50EE1" w:rsidP="00B50EE1">
      <w:pPr>
        <w:spacing w:line="300" w:lineRule="exact"/>
        <w:rPr>
          <w:rFonts w:ascii="Times New Roman" w:hAnsi="Times New Roman"/>
          <w:sz w:val="22"/>
        </w:rPr>
      </w:pPr>
    </w:p>
    <w:p w14:paraId="7E5BCC2F" w14:textId="77777777" w:rsidR="00B50EE1" w:rsidRDefault="00B50EE1" w:rsidP="00B50EE1">
      <w:pPr>
        <w:spacing w:line="300" w:lineRule="exact"/>
        <w:rPr>
          <w:rFonts w:ascii="Times New Roman" w:hAnsi="Times New Roman"/>
          <w:sz w:val="22"/>
        </w:rPr>
      </w:pPr>
    </w:p>
    <w:p w14:paraId="22B519A4" w14:textId="77777777" w:rsidR="00B50EE1" w:rsidRDefault="00B50EE1" w:rsidP="001B5EE4">
      <w:pPr>
        <w:spacing w:line="300" w:lineRule="exact"/>
        <w:ind w:firstLine="0"/>
        <w:rPr>
          <w:rFonts w:ascii="Times New Roman" w:hAnsi="Times New Roman"/>
          <w:sz w:val="18"/>
          <w:szCs w:val="18"/>
        </w:rPr>
      </w:pPr>
      <w:r w:rsidRPr="0088567B">
        <w:rPr>
          <w:rFonts w:ascii="Times New Roman" w:hAnsi="Times New Roman"/>
          <w:b/>
          <w:sz w:val="18"/>
          <w:szCs w:val="18"/>
        </w:rPr>
        <w:t xml:space="preserve">Fig. </w:t>
      </w:r>
      <w:r w:rsidR="0088567B" w:rsidRPr="0088567B">
        <w:rPr>
          <w:rFonts w:ascii="Times New Roman" w:hAnsi="Times New Roman"/>
          <w:b/>
          <w:sz w:val="18"/>
          <w:szCs w:val="18"/>
        </w:rPr>
        <w:t>15.25</w:t>
      </w:r>
      <w:r>
        <w:rPr>
          <w:rFonts w:ascii="Times New Roman" w:hAnsi="Times New Roman"/>
          <w:sz w:val="18"/>
          <w:szCs w:val="18"/>
        </w:rPr>
        <w:t xml:space="preserve"> (a) 3D rendering image of a human femoral head with the site of inferomedial region from which the sample was selected. (b) Longitudinal section of the sample with subchondral bone (SB) and trabecular bone (TB). (c) Top view of the same section, showing the articular non-calcified cartilage surface (NCC). (d) Typical Brillouin spectra collected from cartilage surface (blue), subchondral bone 8red) and trabecular bone (black). </w:t>
      </w:r>
    </w:p>
    <w:p w14:paraId="18A57814" w14:textId="77777777" w:rsidR="0088567B" w:rsidRDefault="0088567B" w:rsidP="001B5EE4">
      <w:pPr>
        <w:spacing w:line="300" w:lineRule="exact"/>
        <w:ind w:firstLine="0"/>
        <w:rPr>
          <w:rFonts w:ascii="Times New Roman" w:hAnsi="Times New Roman"/>
          <w:color w:val="FF0000"/>
          <w:sz w:val="18"/>
          <w:szCs w:val="18"/>
        </w:rPr>
      </w:pPr>
    </w:p>
    <w:p w14:paraId="1EFC6664" w14:textId="77777777" w:rsidR="00B50EE1" w:rsidRDefault="00B50EE1" w:rsidP="001B5EE4">
      <w:pPr>
        <w:spacing w:line="300" w:lineRule="exact"/>
        <w:ind w:firstLine="708"/>
      </w:pPr>
      <w:r w:rsidRPr="00B50EE1">
        <w:rPr>
          <w:rFonts w:ascii="Times New Roman" w:hAnsi="Times New Roman"/>
          <w:color w:val="000000"/>
        </w:rPr>
        <w:t>The tandem multi-pass Fabry-Perot interferometer is suitable for the measurement of bulk phonons with high contrast and resolution. Recently, virtually imaged phased array (VIPA) spectrometers have been developed and VIPA-Brillouin microscopy [50] has been applied to the life sciences. VIPA system can reduce the measurement time of a single spectrum by a factor of 100-1000, however, it still suffers from a poor contrast. The development of this system may provide a lot of information on bone properties in the future [124].</w:t>
      </w:r>
    </w:p>
    <w:p w14:paraId="53F0DCF9" w14:textId="77777777" w:rsidR="00B50EE1" w:rsidRDefault="00B50EE1" w:rsidP="00B50EE1">
      <w:pPr>
        <w:ind w:firstLine="0"/>
        <w:rPr>
          <w:lang w:eastAsia="ja-JP"/>
        </w:rPr>
      </w:pPr>
    </w:p>
    <w:p w14:paraId="5A5A23B5" w14:textId="77777777" w:rsidR="001B5EE4" w:rsidRDefault="001B5EE4" w:rsidP="001B5EE4">
      <w:pPr>
        <w:rPr>
          <w:rStyle w:val="af0"/>
          <w:b/>
        </w:rPr>
      </w:pPr>
      <w:r w:rsidRPr="001B5EE4">
        <w:rPr>
          <w:rStyle w:val="af0"/>
          <w:b/>
        </w:rPr>
        <w:t>15.4.3 Conclusion</w:t>
      </w:r>
    </w:p>
    <w:p w14:paraId="4F18BC22" w14:textId="77777777" w:rsidR="001B5EE4" w:rsidRPr="001B5EE4" w:rsidRDefault="001B5EE4" w:rsidP="001B5EE4">
      <w:pPr>
        <w:rPr>
          <w:rStyle w:val="af0"/>
          <w:b/>
        </w:rPr>
      </w:pPr>
    </w:p>
    <w:p w14:paraId="02F634FA" w14:textId="77777777" w:rsidR="001B5EE4" w:rsidRDefault="001B5EE4" w:rsidP="001B5EE4">
      <w:pPr>
        <w:spacing w:line="300" w:lineRule="exact"/>
      </w:pPr>
      <w:r w:rsidRPr="001B5EE4">
        <w:rPr>
          <w:rFonts w:ascii="Times New Roman" w:hAnsi="Times New Roman"/>
          <w:color w:val="000000"/>
        </w:rPr>
        <w:tab/>
        <w:t xml:space="preserve">This chapter has discussed recent studies on bone material characterization, focusing on piezoelectricity and opto-acoustic measurements. These two topics seem to be a little deviated, however, they have common characteristics that the obtained properties do not depend only on the viscoelasticity like in conventional ultrasonic material characterization. Considering that there occur a lot of physical phenomena in the living body, the electric and optical properties of bone may become important factors for the future diagnosis. One interesting topic is the non-contact evaluation of bone piezoelectricity by the ASEM method. Since the piezoelectricity depends on the collagen in bone, non-contact evaluation of collagen degradation may become possible by the piezoelectric evaluation. </w:t>
      </w:r>
    </w:p>
    <w:p w14:paraId="3A5B1F61" w14:textId="77777777" w:rsidR="001B5EE4" w:rsidRDefault="001B5EE4" w:rsidP="001B5EE4">
      <w:pPr>
        <w:spacing w:line="300" w:lineRule="exact"/>
      </w:pPr>
      <w:r w:rsidRPr="001B5EE4">
        <w:rPr>
          <w:rFonts w:ascii="Times New Roman" w:hAnsi="Times New Roman"/>
          <w:color w:val="000000"/>
        </w:rPr>
        <w:tab/>
        <w:t xml:space="preserve">Photoacoustic studies are also targeting non-contact evaluation of bone from outside of the body. Some photoacoustic bone evaluations are often similar </w:t>
      </w:r>
      <w:r w:rsidRPr="001B5EE4">
        <w:rPr>
          <w:rFonts w:ascii="Times New Roman" w:hAnsi="Times New Roman"/>
          <w:color w:val="000000"/>
        </w:rPr>
        <w:lastRenderedPageBreak/>
        <w:t xml:space="preserve">to some conventional ultrasonic techniques wherein ultrasonic waves propagating in the bone like guided waves are measured, except for the conventional techniques of ultrasound generation and detection. However, considering the process of ultrasound generation by the photoacoustic phenomenon, the techniques may reveal new material properties in bone, because, for example, ultrasound is generated due to the light absorption in the blood cell and collagen. It means that the evaluation of generated ultrasound gives us tissue information. </w:t>
      </w:r>
    </w:p>
    <w:p w14:paraId="54CFADCC" w14:textId="77777777" w:rsidR="001B5EE4" w:rsidRPr="001B5EE4" w:rsidRDefault="001B5EE4" w:rsidP="001B5EE4">
      <w:pPr>
        <w:spacing w:line="300" w:lineRule="exact"/>
        <w:rPr>
          <w:rFonts w:ascii="Times New Roman" w:hAnsi="Times New Roman"/>
          <w:color w:val="000000"/>
        </w:rPr>
      </w:pPr>
      <w:r w:rsidRPr="001B5EE4">
        <w:rPr>
          <w:rFonts w:ascii="Times New Roman" w:hAnsi="Times New Roman"/>
          <w:color w:val="000000"/>
        </w:rPr>
        <w:tab/>
        <w:t>These non-contact evaluation techniques will open another window for the future evaluation of bone.</w:t>
      </w:r>
    </w:p>
    <w:p w14:paraId="3E4B489F" w14:textId="77777777" w:rsidR="00E95992" w:rsidRDefault="00E95992" w:rsidP="00E95992">
      <w:pPr>
        <w:spacing w:line="200" w:lineRule="exact"/>
        <w:rPr>
          <w:lang w:eastAsia="ja-JP"/>
        </w:rPr>
      </w:pPr>
    </w:p>
    <w:p w14:paraId="692DC99C" w14:textId="77777777" w:rsidR="00E95992" w:rsidRPr="00E95992" w:rsidRDefault="00E95992" w:rsidP="00E95992">
      <w:pPr>
        <w:spacing w:line="200" w:lineRule="exact"/>
        <w:rPr>
          <w:rStyle w:val="af0"/>
          <w:b/>
          <w:i w:val="0"/>
        </w:rPr>
      </w:pPr>
      <w:r w:rsidRPr="00E95992">
        <w:rPr>
          <w:rStyle w:val="af0"/>
          <w:b/>
          <w:i w:val="0"/>
        </w:rPr>
        <w:t>References</w:t>
      </w:r>
    </w:p>
    <w:p w14:paraId="1C9C5B50" w14:textId="77777777" w:rsidR="00E95992" w:rsidRPr="00E95992" w:rsidRDefault="00E95992" w:rsidP="00E95992">
      <w:pPr>
        <w:spacing w:line="200" w:lineRule="exact"/>
        <w:rPr>
          <w:rFonts w:ascii="Times New Roman" w:hAnsi="Times New Roman"/>
          <w:color w:val="000000"/>
          <w:sz w:val="18"/>
          <w:szCs w:val="18"/>
        </w:rPr>
      </w:pPr>
    </w:p>
    <w:p w14:paraId="3567C648" w14:textId="77777777" w:rsidR="00E95992" w:rsidRDefault="00E95992" w:rsidP="00E95992">
      <w:pPr>
        <w:pStyle w:val="references"/>
        <w:spacing w:line="200" w:lineRule="exact"/>
        <w:rPr>
          <w:rFonts w:hint="eastAsia"/>
          <w:sz w:val="18"/>
          <w:szCs w:val="18"/>
          <w:lang w:eastAsia="ja-JP"/>
        </w:rPr>
      </w:pPr>
      <w:r>
        <w:rPr>
          <w:sz w:val="18"/>
          <w:szCs w:val="18"/>
          <w:lang w:eastAsia="ja-JP"/>
        </w:rPr>
        <w:t>[1]</w:t>
      </w:r>
      <w:r>
        <w:rPr>
          <w:sz w:val="18"/>
          <w:szCs w:val="18"/>
          <w:lang w:eastAsia="ja-JP"/>
        </w:rPr>
        <w:tab/>
        <w:t>I. Yasuda, K. Noguchi, T. Sata, Dynamic callus and electric callus, J. Bone Joint Surg. 37-A, 1292-1293, 1955.</w:t>
      </w:r>
    </w:p>
    <w:p w14:paraId="692E972A" w14:textId="77777777" w:rsidR="00E95992" w:rsidRDefault="00E95992" w:rsidP="00E95992">
      <w:pPr>
        <w:pStyle w:val="references"/>
        <w:spacing w:line="200" w:lineRule="exact"/>
        <w:rPr>
          <w:rFonts w:hint="eastAsia"/>
          <w:sz w:val="18"/>
          <w:szCs w:val="18"/>
          <w:lang w:eastAsia="ja-JP"/>
        </w:rPr>
      </w:pPr>
      <w:r>
        <w:rPr>
          <w:sz w:val="18"/>
          <w:szCs w:val="18"/>
          <w:lang w:eastAsia="ja-JP"/>
        </w:rPr>
        <w:t>[2] I. Yasuda, Mechanical and electrical callus, Ann. N. Y. Acad. Sci. 238(1), 457-465, 1974.</w:t>
      </w:r>
    </w:p>
    <w:p w14:paraId="3B6A0C63" w14:textId="77777777" w:rsidR="00E95992" w:rsidRDefault="00E95992" w:rsidP="00E95992">
      <w:pPr>
        <w:pStyle w:val="references"/>
        <w:spacing w:line="200" w:lineRule="exact"/>
        <w:rPr>
          <w:rFonts w:hint="eastAsia"/>
          <w:sz w:val="18"/>
          <w:szCs w:val="18"/>
          <w:lang w:eastAsia="ja-JP"/>
        </w:rPr>
      </w:pPr>
      <w:r>
        <w:rPr>
          <w:sz w:val="18"/>
          <w:szCs w:val="18"/>
          <w:lang w:eastAsia="ja-JP"/>
        </w:rPr>
        <w:t>[3]</w:t>
      </w:r>
      <w:r>
        <w:rPr>
          <w:sz w:val="18"/>
          <w:szCs w:val="18"/>
          <w:lang w:eastAsia="ja-JP"/>
        </w:rPr>
        <w:tab/>
        <w:t>E. Fukada and I. Yasuda, On the piezoelectric effect of bone, J. Phys. Soc. Jpn. 12(10), 1158-1162, 1957.</w:t>
      </w:r>
    </w:p>
    <w:p w14:paraId="6E69FB8B" w14:textId="77777777" w:rsidR="00E95992" w:rsidRDefault="00E95992" w:rsidP="00E95992">
      <w:pPr>
        <w:pStyle w:val="references"/>
        <w:spacing w:line="200" w:lineRule="exact"/>
        <w:rPr>
          <w:rFonts w:hint="eastAsia"/>
          <w:sz w:val="18"/>
          <w:szCs w:val="18"/>
          <w:lang w:eastAsia="ja-JP"/>
        </w:rPr>
      </w:pPr>
      <w:r>
        <w:rPr>
          <w:sz w:val="18"/>
          <w:szCs w:val="18"/>
          <w:lang w:eastAsia="ja-JP"/>
        </w:rPr>
        <w:t>[4]</w:t>
      </w:r>
      <w:r>
        <w:rPr>
          <w:sz w:val="18"/>
          <w:szCs w:val="18"/>
          <w:lang w:eastAsia="ja-JP"/>
        </w:rPr>
        <w:tab/>
        <w:t>C. A. L. Bassett, Biophysical principles affecting bone structure, The Biochemistry and Physiology of Bone, Ed. G. Bourne (Academic Press, New York, 1971), 1-76.</w:t>
      </w:r>
    </w:p>
    <w:p w14:paraId="72E3EB92" w14:textId="77777777" w:rsidR="00E95992" w:rsidRDefault="00E95992" w:rsidP="00E95992">
      <w:pPr>
        <w:pStyle w:val="references"/>
        <w:spacing w:line="200" w:lineRule="exact"/>
        <w:rPr>
          <w:rFonts w:hint="eastAsia"/>
          <w:sz w:val="18"/>
          <w:szCs w:val="18"/>
          <w:lang w:eastAsia="ja-JP"/>
        </w:rPr>
      </w:pPr>
      <w:r>
        <w:rPr>
          <w:sz w:val="18"/>
          <w:szCs w:val="18"/>
          <w:lang w:eastAsia="ja-JP"/>
        </w:rPr>
        <w:t>[5]</w:t>
      </w:r>
      <w:r>
        <w:rPr>
          <w:sz w:val="18"/>
          <w:szCs w:val="18"/>
          <w:lang w:eastAsia="ja-JP"/>
        </w:rPr>
        <w:tab/>
        <w:t>A. Gjelsvik, Bone remodeling and piezoelectricity - I, J. Biomech. 6(2), 69-77, 1973.</w:t>
      </w:r>
    </w:p>
    <w:p w14:paraId="2CD1256B" w14:textId="77777777" w:rsidR="00E95992" w:rsidRDefault="00E95992" w:rsidP="00E95992">
      <w:pPr>
        <w:pStyle w:val="references"/>
        <w:spacing w:line="200" w:lineRule="exact"/>
        <w:rPr>
          <w:rFonts w:hint="eastAsia"/>
          <w:sz w:val="18"/>
          <w:szCs w:val="18"/>
          <w:lang w:eastAsia="ja-JP"/>
        </w:rPr>
      </w:pPr>
      <w:r>
        <w:rPr>
          <w:sz w:val="18"/>
          <w:szCs w:val="18"/>
          <w:lang w:eastAsia="ja-JP"/>
        </w:rPr>
        <w:t>[6]</w:t>
      </w:r>
      <w:r>
        <w:rPr>
          <w:sz w:val="18"/>
          <w:szCs w:val="18"/>
          <w:lang w:eastAsia="ja-JP"/>
        </w:rPr>
        <w:tab/>
        <w:t>N. Guzelsu, A piezoelectric model for dry bone tissue, J. Biomech. 11, 257-267, 1978.</w:t>
      </w:r>
    </w:p>
    <w:p w14:paraId="6E954A91" w14:textId="77777777" w:rsidR="00E95992" w:rsidRDefault="00E95992" w:rsidP="00E95992">
      <w:pPr>
        <w:pStyle w:val="references"/>
        <w:spacing w:line="200" w:lineRule="exact"/>
        <w:rPr>
          <w:rFonts w:hint="eastAsia"/>
          <w:sz w:val="18"/>
          <w:szCs w:val="18"/>
          <w:lang w:eastAsia="ja-JP"/>
        </w:rPr>
      </w:pPr>
      <w:r>
        <w:rPr>
          <w:sz w:val="18"/>
          <w:szCs w:val="18"/>
          <w:lang w:eastAsia="ja-JP"/>
        </w:rPr>
        <w:t>[7]</w:t>
      </w:r>
      <w:r>
        <w:rPr>
          <w:sz w:val="18"/>
          <w:szCs w:val="18"/>
          <w:lang w:eastAsia="ja-JP"/>
        </w:rPr>
        <w:tab/>
        <w:t>E. Fukada, Piezoelectricity of Wood, J. Phys. Soc. Jpn. 10, 149-154, 1955.</w:t>
      </w:r>
    </w:p>
    <w:p w14:paraId="705A8E90" w14:textId="77777777" w:rsidR="00E95992" w:rsidRDefault="00E95992" w:rsidP="00E95992">
      <w:pPr>
        <w:pStyle w:val="references"/>
        <w:spacing w:line="200" w:lineRule="exact"/>
        <w:rPr>
          <w:rFonts w:hint="eastAsia"/>
          <w:sz w:val="18"/>
          <w:szCs w:val="18"/>
          <w:lang w:eastAsia="ja-JP"/>
        </w:rPr>
      </w:pPr>
      <w:r>
        <w:rPr>
          <w:sz w:val="18"/>
          <w:szCs w:val="18"/>
          <w:lang w:eastAsia="ja-JP"/>
        </w:rPr>
        <w:t>[8]</w:t>
      </w:r>
      <w:r>
        <w:rPr>
          <w:sz w:val="18"/>
          <w:szCs w:val="18"/>
          <w:lang w:eastAsia="ja-JP"/>
        </w:rPr>
        <w:tab/>
        <w:t>C. A. L. Bassett and R. O. Becker, Generation of electric potentials by bone in response to mechanical stress, Science 137, 1063-1064, 1962.</w:t>
      </w:r>
    </w:p>
    <w:p w14:paraId="5D1C2E1C" w14:textId="77777777" w:rsidR="00E95992" w:rsidRDefault="00E95992" w:rsidP="00E95992">
      <w:pPr>
        <w:pStyle w:val="references"/>
        <w:spacing w:line="200" w:lineRule="exact"/>
        <w:rPr>
          <w:rFonts w:hint="eastAsia"/>
          <w:sz w:val="18"/>
          <w:szCs w:val="18"/>
          <w:lang w:eastAsia="ja-JP"/>
        </w:rPr>
      </w:pPr>
      <w:r>
        <w:rPr>
          <w:sz w:val="18"/>
          <w:szCs w:val="18"/>
          <w:lang w:eastAsia="ja-JP"/>
        </w:rPr>
        <w:t>[9]</w:t>
      </w:r>
      <w:r>
        <w:rPr>
          <w:sz w:val="18"/>
          <w:szCs w:val="18"/>
          <w:lang w:eastAsia="ja-JP"/>
        </w:rPr>
        <w:tab/>
        <w:t>M. H. Shamos, L. S. Lavine, and M. I. Shamos, Piezoelectric effect in bone, Nature 5, 81, 1963.</w:t>
      </w:r>
    </w:p>
    <w:p w14:paraId="1D21D57F" w14:textId="77777777" w:rsidR="00E95992" w:rsidRDefault="00E95992" w:rsidP="00E95992">
      <w:pPr>
        <w:pStyle w:val="references"/>
        <w:spacing w:line="200" w:lineRule="exact"/>
        <w:rPr>
          <w:rFonts w:hint="eastAsia"/>
          <w:sz w:val="18"/>
          <w:szCs w:val="18"/>
          <w:lang w:eastAsia="ja-JP"/>
        </w:rPr>
      </w:pPr>
      <w:r>
        <w:rPr>
          <w:sz w:val="18"/>
          <w:szCs w:val="18"/>
          <w:lang w:eastAsia="ja-JP"/>
        </w:rPr>
        <w:t>[10] E. Fukada and I. Yasuda, Piezoelectric effects in collagen, Jpn. J. Appl. Phys. 3(2), 117-121, 1964.</w:t>
      </w:r>
    </w:p>
    <w:p w14:paraId="36081D23"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[11] M. H. Shamos and L. S. Lavine, Piezoelectricity as a fundamental property of biological tissues, Nature 213, 267-269, 1967.</w:t>
      </w:r>
    </w:p>
    <w:p w14:paraId="7052A3CD"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[12] A. A. Marino, R. O. Becker, and S. C. Soderholm, Origin of the piezoelectric effect in bone, Calcif. Tissue Res. 8(1), 177-180, 1971.</w:t>
      </w:r>
    </w:p>
    <w:p w14:paraId="2D62D261"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[13] S. A. M. Tofail, D. Haverty, F. Cox, J. Erhart, P. Hána, and V. Ryzhenko, Direct and ultrasonic measurements of macroscopic piezoelectricity in sintered hydroxyapatite, J. Appl. Phys. 105(6), 064103, 2009.</w:t>
      </w:r>
    </w:p>
    <w:p w14:paraId="432DA416"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[14] S. B. Lang, S. A. M. Tofail, A. A. Gandhi, M. Gregor, C. Wolf-Brandstetter, J. Kost, S. Bauer, and M. Krause, Pyroelectric, piezoelectric, and photoeffects in hydroxyapatite thin films on silicon, Appl. Phys. Lett. 98, 123703, 2011.</w:t>
      </w:r>
    </w:p>
    <w:p w14:paraId="48FCB975"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[15] G. V. B. Cochran, R. J. Pawluk, and C. A. L. Bassett, Electromechanical characteristics of bone under physiologic moisture conditions, Clin. Orthop. Relat. Res. 58, 249-270, 1965.</w:t>
      </w:r>
    </w:p>
    <w:p w14:paraId="226392B3" w14:textId="77777777" w:rsidR="00E95992" w:rsidRDefault="00E95992" w:rsidP="00E95992">
      <w:pPr>
        <w:pStyle w:val="references"/>
        <w:spacing w:line="200" w:lineRule="exact"/>
        <w:rPr>
          <w:rFonts w:hint="eastAsia"/>
          <w:sz w:val="18"/>
          <w:szCs w:val="18"/>
          <w:lang w:eastAsia="ja-JP"/>
        </w:rPr>
      </w:pPr>
      <w:r>
        <w:rPr>
          <w:sz w:val="18"/>
          <w:szCs w:val="18"/>
          <w:lang w:eastAsia="ja-JP"/>
        </w:rPr>
        <w:t>[16] J. C. Anderson and C. Eriksson, Piezoelectric properties of dry and wet bone, Nature 227, 491-492, 1970.</w:t>
      </w:r>
    </w:p>
    <w:p w14:paraId="60FFA4A8"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[17] A. J. Bur, Measurements of the dynamic piezoelectric properties of bone as a function of temperature and humidity, J. Biomech. 9(8), 495-507, 1976.</w:t>
      </w:r>
    </w:p>
    <w:p w14:paraId="4A5CB3BF"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lastRenderedPageBreak/>
        <w:t>[18] H. Maeda, K. Tsuda, and E. Fukada, The dependence on temperature and hydration of piezoelectric, dielectric and elastic constants of bone, Jpn. J. Appl. Phys. 15(12) 2333-2336, 1976.</w:t>
      </w:r>
    </w:p>
    <w:p w14:paraId="616883BF"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[19] H. Maeda and E. Fukada, Effect of water on piezoelectric, dielectric, and elastic properties of bone, Biopolymers 21(10), 2055-2068, 1982.</w:t>
      </w:r>
    </w:p>
    <w:p w14:paraId="01931CAB"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[20] M. W. Johnson, D. A. Chakkalakal, R. A. Harper, and J. L. Katz, Comparison of the electromechanical effects in wet and dry bone, J. Biomech. 13(5), 437-442, 1980.</w:t>
      </w:r>
    </w:p>
    <w:p w14:paraId="03BF7D47"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[21] D. Gross and W. S. Williams, Streaming potential and the electromechanical response of physiologically-moist bone, J. Biomech. 15(4), 277-295, 1982.</w:t>
      </w:r>
    </w:p>
    <w:p w14:paraId="6435C643"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[22] M. Otter, J. Shoenung, and W. Williams, Evidence for different sources of stress-generated potentials in wet and dry bone, J. Orthop. Res. 3(3), 321-324, 1985.</w:t>
      </w:r>
    </w:p>
    <w:p w14:paraId="7E03E9E3"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[23] G. W. Hastings and F. A. Mahmud,</w:t>
      </w:r>
      <w:r>
        <w:rPr>
          <w:sz w:val="18"/>
          <w:szCs w:val="18"/>
          <w:lang w:eastAsia="ja-JP"/>
        </w:rPr>
        <w:tab/>
        <w:t>The electromechanical properties of fluid-filled bone: A new dimension, J. Mater. Sci.: Mater. Med. 2(2), 118-124, 1991.</w:t>
      </w:r>
    </w:p>
    <w:p w14:paraId="7730997B" w14:textId="77777777" w:rsidR="00E95992" w:rsidRDefault="00E95992" w:rsidP="00E95992">
      <w:pPr>
        <w:pStyle w:val="references"/>
        <w:spacing w:line="200" w:lineRule="exact"/>
        <w:rPr>
          <w:rFonts w:hint="eastAsia"/>
          <w:sz w:val="18"/>
          <w:szCs w:val="18"/>
          <w:lang w:eastAsia="ja-JP"/>
        </w:rPr>
      </w:pPr>
      <w:r>
        <w:rPr>
          <w:sz w:val="18"/>
          <w:szCs w:val="18"/>
          <w:lang w:eastAsia="ja-JP"/>
        </w:rPr>
        <w:t>[24] A. A. Marino and R. O. Becker, Piezoelectricity in hydrated frozen bone and tendon, Nature 253, 627-628, 1975.</w:t>
      </w:r>
    </w:p>
    <w:p w14:paraId="1E7CF2CE"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[25] J. H. McElhaney, The charge distribution of the human femur due to load, J. Bone Joint Surg. 49-A(8), 1561-1571, 1967.</w:t>
      </w:r>
    </w:p>
    <w:p w14:paraId="3A7B8AB3"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[26] W. Starkebaum, S. R. Pollack, and E. Korostoff, Midroelectrode studies of stress-generated potentials in four-point bending of bone, J. Biomed. Mat. Res. 13(5), 729-751, 1979.</w:t>
      </w:r>
    </w:p>
    <w:p w14:paraId="3084C1E8"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[27] G. Aschero, P. Gizdulich, and F. Mango, Statistical characterization of piezoelectric coeffcient d</w:t>
      </w:r>
      <w:r>
        <w:rPr>
          <w:sz w:val="18"/>
          <w:szCs w:val="18"/>
          <w:vertAlign w:val="subscript"/>
          <w:lang w:eastAsia="ja-JP"/>
        </w:rPr>
        <w:t>23</w:t>
      </w:r>
      <w:r>
        <w:rPr>
          <w:sz w:val="18"/>
          <w:szCs w:val="18"/>
          <w:lang w:eastAsia="ja-JP"/>
        </w:rPr>
        <w:t xml:space="preserve"> in cow bone, J. Biomech. 32(6), 573-577, 1999.</w:t>
      </w:r>
    </w:p>
    <w:p w14:paraId="700FA2B1"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[28] C. Halperin, S. Mutchnik, A. Agronin, M. Molotskii, M. Salai, and G. Rosenman, Piezoelectric effect in human bones studied in nanometer scale, Nano Lett. 4(7), 1253-1256, 2004.</w:t>
      </w:r>
    </w:p>
    <w:p w14:paraId="22E15019"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[29] M. M. Jolandan and M. F. Yu, Shear piezoelectricity in bone at the nanoscale, Appl. Phys. Lett. 97, 153127, 2010.</w:t>
      </w:r>
    </w:p>
    <w:p w14:paraId="38CA82DC"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[30] A. A. Marino and R. O. Becker, Piezoelectricity in bone as a function of age, Calcif. Tissue Res. 14(1), 327-331, 1974.</w:t>
      </w:r>
    </w:p>
    <w:p w14:paraId="4C0AF91A"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[31] G. Aschero, P. Gizdulich, F. Mango, and S. M. Romano</w:t>
      </w:r>
      <w:r>
        <w:rPr>
          <w:sz w:val="18"/>
          <w:szCs w:val="18"/>
          <w:lang w:eastAsia="ja-JP"/>
        </w:rPr>
        <w:tab/>
        <w:t>Converse piezoelectric effect detected in fresh cow femur bone, J. Biomech. 29(9), 1169-1174, 1996.</w:t>
      </w:r>
    </w:p>
    <w:p w14:paraId="5C0349B6"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[32] C. A. M. Xavier and L. R. Duarte, Ultrasonic stimulation of bone callus: Clinical applications, Rev. Brasileira Orthp. 18(3), 73-80, 1983.</w:t>
      </w:r>
    </w:p>
    <w:p w14:paraId="052FC135" w14:textId="77777777" w:rsidR="00E95992" w:rsidRDefault="00E95992" w:rsidP="00E95992">
      <w:pPr>
        <w:pStyle w:val="references"/>
        <w:spacing w:line="200" w:lineRule="exact"/>
        <w:rPr>
          <w:rFonts w:hint="eastAsia"/>
          <w:sz w:val="18"/>
          <w:szCs w:val="18"/>
          <w:lang w:eastAsia="ja-JP"/>
        </w:rPr>
      </w:pPr>
      <w:r>
        <w:rPr>
          <w:sz w:val="18"/>
          <w:szCs w:val="18"/>
          <w:lang w:eastAsia="ja-JP"/>
        </w:rPr>
        <w:t>[33] L. R. Duarte, The stimulation of bone growth by ultrasound, Arch. Orthop. Trauma Surg. 101, 153-159, 1983.</w:t>
      </w:r>
    </w:p>
    <w:p w14:paraId="1413CBEC" w14:textId="77777777" w:rsidR="00E95992" w:rsidRDefault="00E95992" w:rsidP="00E95992">
      <w:pPr>
        <w:pStyle w:val="references"/>
        <w:spacing w:line="200" w:lineRule="exact"/>
        <w:rPr>
          <w:rFonts w:hint="eastAsia"/>
          <w:sz w:val="18"/>
          <w:szCs w:val="18"/>
          <w:lang w:eastAsia="ja-JP"/>
        </w:rPr>
      </w:pPr>
      <w:r>
        <w:rPr>
          <w:sz w:val="18"/>
          <w:szCs w:val="18"/>
          <w:lang w:eastAsia="ja-JP"/>
        </w:rPr>
        <w:t>[34] J. Behari and S. Singh, Ultrasound propagation in 'in vivo' bone, Ultrasonics 19(2), 87-90, 1981.</w:t>
      </w:r>
    </w:p>
    <w:p w14:paraId="5682E304"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[35] M. Okino, S. Coutelou, K. Mizuno, T. Yanagitani, and M. Matsukawa, Electrical potentials in bone induced by ultrasound irradiation in the megahertz range, Appl. Phys. Lett. 103(10), 103701, 2013.</w:t>
      </w:r>
    </w:p>
    <w:p w14:paraId="764BF8D3"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[36] H. Tsuneda, S. Matsukawa, S. Takayanagi, K. Mizuno, T. Yanagitani, and M. Matsukawa, Effects of microstructure and water on the electrical potentials in bone induced by ultrasound irradiation, Appl. Phys. Lett. 106(7), 073704, 2015.</w:t>
      </w:r>
    </w:p>
    <w:p w14:paraId="5B95B7D4"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[37] S. Matsukawa, T. Makino, S. Mori, D. Koyama, S. Takayanagi, K. Mizuno, T. Yanagitani, and M. Matsukawa, Effect of anisotropy on stress-induced electrical potentials in bovine bone using ultrasound irradiation, Appl. Phys. Lett. 110(14), 143701, 2017.</w:t>
      </w:r>
    </w:p>
    <w:p w14:paraId="19BA1F8D"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[38] S. Mori, T. Makino, D. Koyama, S. Takayanagi, T. Yanagitani and M. Matsukawa, Ultrasonically-induced electrical potentials in demineralized bovine cortical bone, AIP Adv. 8(4), 0450007, 2018.</w:t>
      </w:r>
    </w:p>
    <w:p w14:paraId="14592E68"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[39] T. Makino, T. Nakamura, L. Bustamante, S. Takayanagi, D. Koyama and M. Matsukawa, Piezoelectric and inversely piezoelectric responses of bone tissue plates in the megahertz range, IEEE Trans. Ultrason. Ferroelectr. Freq. Control 67(8), 1525-1532, 2020.</w:t>
      </w:r>
    </w:p>
    <w:p w14:paraId="3C55F884"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lastRenderedPageBreak/>
        <w:t>[40] A. Hosokawa, Investigation of piezoelectric anisotropy of bovine cortical bone at an ultrasound frequency by coupling an experiment and a simulation, J. Acoust. Soc. Am. 142(2), EL184-EL189, 2017.</w:t>
      </w:r>
    </w:p>
    <w:p w14:paraId="492BA44A"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[41] K. Ikushima, S. Watanuki, and S. Komiyama, Detection of acoustically induced electromagnetic radiation, Appl. Phys. Lett. 89(19), 194103, 2006.</w:t>
      </w:r>
    </w:p>
    <w:p w14:paraId="2A4A7789"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[42] K. Ikushima, T. Kumamoto, K. Ito, and Y. Anzai, Electric polarization of soft biological tissues induced by ultrasound waves, Phys. Rev. Lett. 123(23), 238101, 2019.</w:t>
      </w:r>
    </w:p>
    <w:p w14:paraId="05D895A5"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[43] P. Güthner, and K. Dransfeld, Local poling of ferroelectric polymers by scanning force microscopy, Appl. Phys. Lett. 61(9), 1137-1139, 1992.</w:t>
      </w:r>
    </w:p>
    <w:p w14:paraId="60F18A5F"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[44] A. Hosokawa, Experimental observation of piezoelectric effect in cancellous bone generated by ultrasound irradiation, J. Acoust. Soc. Am. 140(5), EL441-EL445, 2016.</w:t>
      </w:r>
    </w:p>
    <w:p w14:paraId="2D563787"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[45] A. Hosokawa, Change of piezoelectric signal in cancellous bone with ultrasound irradiation angle, Jpn. J. Appl. Phys. 59, SKKE03, 2020.</w:t>
      </w:r>
    </w:p>
    <w:p w14:paraId="5F9D07CA"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[46] A. Hosokawa, Numerical simulation of piezoelectric effect of bone under ultrasound irradiation, Jpn. J. Appl. Phys. 54, 07HF06, 2015.</w:t>
      </w:r>
    </w:p>
    <w:p w14:paraId="2640B0BE" w14:textId="77777777" w:rsidR="00E95992" w:rsidRDefault="00E95992" w:rsidP="00E95992">
      <w:pPr>
        <w:pStyle w:val="references"/>
        <w:spacing w:line="200" w:lineRule="exact"/>
        <w:ind w:left="360" w:hanging="360"/>
        <w:rPr>
          <w:rFonts w:hint="eastAsia"/>
          <w:sz w:val="18"/>
          <w:szCs w:val="18"/>
          <w:lang w:eastAsia="ja-JP"/>
        </w:rPr>
      </w:pPr>
      <w:r>
        <w:rPr>
          <w:sz w:val="18"/>
          <w:szCs w:val="18"/>
          <w:lang w:eastAsia="ja-JP"/>
        </w:rPr>
        <w:t>[47] A. Hosokawa, Numerical simulation of piezoelectric effect under ultrasound irradiation with consideration of conductivity, Jpn. J. Appl. Phys. 55, 07KF03, 2016.</w:t>
      </w:r>
    </w:p>
    <w:p w14:paraId="1AC93321" w14:textId="77777777" w:rsidR="00E95992" w:rsidRPr="00E95992" w:rsidRDefault="00E95992" w:rsidP="00E95992">
      <w:pPr>
        <w:pStyle w:val="references"/>
        <w:spacing w:line="200" w:lineRule="exact"/>
        <w:ind w:left="360" w:hanging="360"/>
        <w:rPr>
          <w:rFonts w:hint="eastAsia"/>
          <w:color w:val="000000"/>
          <w:sz w:val="18"/>
          <w:szCs w:val="18"/>
          <w:lang w:eastAsia="ja-JP"/>
        </w:rPr>
      </w:pPr>
      <w:bookmarkStart w:id="7" w:name="_Hlk54957534"/>
      <w:r w:rsidRPr="00E95992">
        <w:rPr>
          <w:color w:val="000000"/>
          <w:sz w:val="18"/>
          <w:szCs w:val="18"/>
          <w:lang w:eastAsia="ja-JP"/>
        </w:rPr>
        <w:t xml:space="preserve">[48] </w:t>
      </w:r>
      <w:bookmarkEnd w:id="7"/>
      <w:r w:rsidRPr="00E95992">
        <w:rPr>
          <w:color w:val="000000"/>
          <w:sz w:val="18"/>
          <w:szCs w:val="18"/>
          <w:lang w:eastAsia="ja-JP"/>
        </w:rPr>
        <w:t>A. Hosokawa, Observations of experimental and numerical waveforms of piezoelectric signals generated in bovine cancellous bone by ultrasound waves, Jpn. J. Appl. Phys. 57, 07LF06, 2018.</w:t>
      </w:r>
    </w:p>
    <w:p w14:paraId="33BB451E" w14:textId="77777777" w:rsidR="00E95992" w:rsidRPr="00E95992" w:rsidRDefault="00E95992" w:rsidP="00E95992">
      <w:pPr>
        <w:spacing w:line="200" w:lineRule="exact"/>
        <w:ind w:left="360" w:hanging="360"/>
        <w:rPr>
          <w:color w:val="000000"/>
          <w:sz w:val="18"/>
          <w:szCs w:val="18"/>
        </w:rPr>
      </w:pPr>
      <w:r w:rsidRPr="00E95992">
        <w:rPr>
          <w:rFonts w:ascii="Times New Roman" w:hAnsi="Times New Roman"/>
          <w:color w:val="000000"/>
          <w:sz w:val="18"/>
          <w:szCs w:val="18"/>
        </w:rPr>
        <w:t>[49] J. R. Sandercock, In: Light scattering in solids III, Topics in Applied Physics vol.51 (M. Cardona and G. Guntherodt, eds), 173-206, Springer, Berlin.</w:t>
      </w:r>
    </w:p>
    <w:p w14:paraId="3257585B"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[50] G. Scarcelli, S. H. Yun, Confocul Brillouin Microscopy for three-dimensional mechanical imaging, Nat. Photonics, 2008, 2, 39-43.</w:t>
      </w:r>
    </w:p>
    <w:p w14:paraId="5BE56756"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[51] G. Scarcelli, S. H. Yun, In vivo Brillouin optical microscopy of the human eye, Opt. Express, 2012, 20, 9197-9202.</w:t>
      </w:r>
    </w:p>
    <w:p w14:paraId="0ABA24A3"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[52] A. G. Bell, Am. J. Sci, 20. 305.</w:t>
      </w:r>
    </w:p>
    <w:p w14:paraId="221C4540"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[53] D. A. Hutchins, A. C. Tam, Pulsed Photoacoustic Materials Characterization, IEEE TUFFC, UFFC-33, (5), 429-449(1986).</w:t>
      </w:r>
    </w:p>
    <w:p w14:paraId="31997F65"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[54] A. C. Tam, Applications of photoacoustic sensing techniques, Rev. Mod. Phys., 58, (2), 381-431.</w:t>
      </w:r>
    </w:p>
    <w:p w14:paraId="68B902AE"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[55] L. B. Kreuzer, Ultralow Gas Concentration Infrared Absorption Spectroscopy, J. Appl. Phys., 42, 2934-2943 (1971).</w:t>
      </w:r>
    </w:p>
    <w:p w14:paraId="1CA8C7DF"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[56] A. K. Thella, J. Rizkalla, A. Helmy, V. K. Suryadevara, P. Salama, M. Rizkalla, Non-invasive photo acoustic approach for human bone diagnosis, J. Orthopaedics, 13, 394-400 (2016).</w:t>
      </w:r>
    </w:p>
    <w:p w14:paraId="120876C1"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[57] A. Rosencwaig, Photoacoustic Spectroscopy of Biological materials, Science, 181, 657-658 (1973).</w:t>
      </w:r>
    </w:p>
    <w:p w14:paraId="69C07B30"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[58] A. Rosencwaig, A. Gersho, Theory of the photoacoustic effect with solids, J. Appl. Phys., 47(1), 64-69 (1976).</w:t>
      </w:r>
    </w:p>
    <w:p w14:paraId="1842DFAB"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[59] A.B.E. Attia, G. Balasundaram, M. Moothanchery, U.S. Dinish, R. Bi, V. Ntziachristos, M. Olivo, A review of clinical photoacoustic imaging: Current and future trends, Photoacoustics, 16, 100144 (2019).</w:t>
      </w:r>
    </w:p>
    <w:p w14:paraId="588B66EE"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[60] P. A. Lomelí, Mejia, G. Urriolagoítia, J.L.Jiménez Pérez, L.H. Hernández Gomez, H. Lecona Butron, A. Cruz Orea, Photoacoustic Spectroscopy applied to the study of bone consolidation in fractures, Materials Science Forum, Vols, 480-481, 339-344 (2005).</w:t>
      </w:r>
    </w:p>
    <w:p w14:paraId="76F8A10F"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[61] P. A. Lomelí Mejia, J. L. Jiménez Pérez, A. Cruz Orea, H. Villegas Castrejón, H. Lecona Butron, M. Melédez lira, Photoacoustic analysis of bone osteogenesis to different doses of laser irradiation, J. Vac. Sci. Technol. A 23(4), 761-763 (2005).</w:t>
      </w:r>
    </w:p>
    <w:p w14:paraId="3B47AC2B" w14:textId="77777777" w:rsidR="00E95992" w:rsidRPr="00E95992" w:rsidRDefault="00E95992" w:rsidP="00A41D58">
      <w:pPr>
        <w:spacing w:line="200" w:lineRule="exact"/>
        <w:ind w:firstLine="0"/>
        <w:rPr>
          <w:rFonts w:ascii="Times New Roman" w:hAnsi="Times New Roman"/>
          <w:color w:val="000000"/>
          <w:sz w:val="18"/>
          <w:szCs w:val="18"/>
        </w:rPr>
      </w:pPr>
      <w:r w:rsidRPr="00E95992">
        <w:rPr>
          <w:rFonts w:ascii="Times New Roman" w:hAnsi="Times New Roman"/>
          <w:color w:val="000000"/>
          <w:sz w:val="18"/>
          <w:szCs w:val="18"/>
        </w:rPr>
        <w:t>[62] M. Xu, L. V. Wang, Photoacoustic imaging in biomedicine, Rev. Sci. Instr. 77, 041101 (2006)</w:t>
      </w:r>
    </w:p>
    <w:p w14:paraId="47A4C0DE"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lastRenderedPageBreak/>
        <w:t>[63] M. Kneipp, J. Turner, H. Estrada, J. Rebling, S. Shoham, D. Razansky, Effects of the murine skull in optoacoustic brain microscopy, J. Biophotonics, 9, No.1-2, 117-123 (2016).</w:t>
      </w:r>
    </w:p>
    <w:p w14:paraId="1687D6EC"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[64] C. G. Parigger, J. A. Johnson, R. Splinter, Physiological sensing through tissue with femto-second laser radiation, Proc. IEEE IUS, p.197-201(2012).</w:t>
      </w:r>
    </w:p>
    <w:p w14:paraId="744CE024"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[65] L. V. Wang, Prospects of photoacoustic tomography, Medical Physics, 35 (12), 5758-5767 (2008).</w:t>
      </w:r>
    </w:p>
    <w:p w14:paraId="443FBF10"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[66] T. Li, R. J. Dewhurst, Photoacoustic imaging in both soft and hard biological tissue, J. Phys, Conference series, 214, 012028 (2010).</w:t>
      </w:r>
    </w:p>
    <w:p w14:paraId="5C919790"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[67] A. Sampathkumar, D. A. Hughes, K. J. Kirk, W. Otten, C. Longbottom, All-optical photoacoustic imaging and detection of early-stage dental caries, Proc. IEEE IUS, 1269-1272 (2014).</w:t>
      </w:r>
    </w:p>
    <w:p w14:paraId="5870457B"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[68] B. Lashkari, A. Mandelis, Combined photoacoustic and ultrasonic diagnosis of early bone loss and density variations, Proc. SPIE, Vol.8207, 82076K (2012).</w:t>
      </w:r>
    </w:p>
    <w:p w14:paraId="6626552D"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[69] B. Lashkari, A. Mendelis, Coregistered photoacoustic and ultrasonic signatures of early bone density variations, J. Biomed. Opt. 19(3), 036015 (2014).</w:t>
      </w:r>
    </w:p>
    <w:p w14:paraId="679E82DA"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[70] L. Yang, B. Lashkari, J. W. Y. Tan, A. Mandelis, Photoacoustic and ultrasound imaging of cancellous bone tissue, J. Biomed. Opt., 20 (7), 076016 (2015).</w:t>
      </w:r>
    </w:p>
    <w:p w14:paraId="470EC76D"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[71] B. Lashkari, L. Yang, A. Mendelis, The application of backscattered ultrasound and photoacoustic signals for assessment of bone collagen and mineral contents, Quant Imaging Med Surg. 5(1), 46-56 (2015).</w:t>
      </w:r>
    </w:p>
    <w:p w14:paraId="1D057F76"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[72] T. Feng, K. M. Kozloff, C. Tian, J. E. Perosky, Y.-S. Hsiao, S. Du, J. Yuan, C. X. Deng, X. Wang, Bone assessment via thermal photo-acoustic measurements, Optics Letters, Vol.40, (8), 1721-1724 (2015).</w:t>
      </w:r>
    </w:p>
    <w:p w14:paraId="76F783B1"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[73] T. Feng, J. E. Peroski, K. M. Kozloff, G. Xu, Q. Cheng, S. Du, J. Yuan, C. X. Deng, X. Wang, Characterization of bone microstructure using photoacoustic spectrum analysis, Optics Exp. 23 (19), 246083 (2015).</w:t>
      </w:r>
    </w:p>
    <w:p w14:paraId="1084157D"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[74] T. Feng, K. Kozloff, Y.-S. Hsiao, G. Xu, S. Du, Photoacoustic imaging: a potential new platform for assessment of bone health, Proc. SPIE, Vol.9303, 93033 (2015).</w:t>
      </w:r>
    </w:p>
    <w:p w14:paraId="36391D60"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[75] T. Feng, Y. Zhu, C. Liu, W. Xie, D. Ta, X. Wang, Q. Cheng, The feasibility study of the photoacoustic signa; detection in human calcaneous bone in vivo, Abtsract of IEEE IUS, (2020).</w:t>
      </w:r>
    </w:p>
    <w:p w14:paraId="4828B1DC"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[76] P. Moilanen, P. Karppinen, T. Karppinen, Z. Zhao, M. Myllyla, E. Hӕggström, J. Timonen, Photo-acoustic excitation and detection of fundamental antisymmetric Lamb mode in coated bone phantoms, J. Acoust. Soc. Am., 131, 3426 (2012).</w:t>
      </w:r>
    </w:p>
    <w:p w14:paraId="5C3C116C"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[77] P. Moilanen, Z. Zhao, P. Karppinen, T. Karppinen, V. Kilappa, J. Pirhonen, R. Myllylä, E. Hӕggström, J. Timonen, Photo-acoustic excitation and optical detection of fundamental flexural guided wave in coated bone phantom, Ultrasound in Med. &amp; Biol. 40 (3), 521-531 (2014).</w:t>
      </w:r>
    </w:p>
    <w:p w14:paraId="07754789"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[78] P. Moilanen, M. Talmant, P.H.F. Nicholson, S. Cheng, J. Timonen, P. Laugier, Ultrasonically determined thickness of long cortical bones: Three-dimensional simulations of in vitro experiments. J. Acoust. Soc. Am., 122, 2439-2445 (2007).</w:t>
      </w:r>
    </w:p>
    <w:p w14:paraId="39460A71"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[79] P. Moilanen, Ultrasonic guided waves in bone, IEEE Trans. Ultrasoni Ferroelectr. Freq. Contr. 55, 1277-1285 (2008).</w:t>
      </w:r>
    </w:p>
    <w:p w14:paraId="4F0B6951"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[80] I. Steinberg, A. Eyal, I. Gannot, Multispectral photoacoustic method for the early detection and diagnosis of osteoporosis, Proc. SPIE, 8565, 85656G (2013).</w:t>
      </w:r>
    </w:p>
    <w:p w14:paraId="03D42138"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 xml:space="preserve">[81] </w:t>
      </w:r>
      <w:r w:rsidRPr="00E95992">
        <w:rPr>
          <w:rFonts w:ascii="Times New Roman" w:hAnsi="Times New Roman" w:hint="eastAsia"/>
          <w:color w:val="000000"/>
          <w:sz w:val="18"/>
          <w:szCs w:val="18"/>
        </w:rPr>
        <w:t>I.</w:t>
      </w:r>
      <w:r w:rsidRPr="00E95992">
        <w:rPr>
          <w:rFonts w:ascii="Times New Roman" w:hAnsi="Times New Roman"/>
          <w:color w:val="000000"/>
          <w:sz w:val="18"/>
          <w:szCs w:val="18"/>
        </w:rPr>
        <w:t xml:space="preserve"> Steinberg, N. Turko, O. Levi, I. Gannot, A. Eyal, Quantitative study of optical and mechanical bone status using multispectral photoacoustics, J. Biophotonics, 9, 924-933 (2016).</w:t>
      </w:r>
    </w:p>
    <w:p w14:paraId="7C0B1E2F"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[82] I. Steinberg, L. Shiloh, I. Gannot, A. Eyal, First-in-human study of bone pathologies using low-cost and compact dual-wavelength photoacoustic system, IEEE J. Selected Topics in Quantum Electronics, 25(1), 7201908 (2019).</w:t>
      </w:r>
    </w:p>
    <w:p w14:paraId="5191DDCB"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lastRenderedPageBreak/>
        <w:t>[83] M. Kawai, F.J.A. de Paula, C.J. Rosen, New insights into osteoporosis: The bone-fat connection, J. Internal. Med. 272 (4), 317-329 (2012).</w:t>
      </w:r>
    </w:p>
    <w:p w14:paraId="63F6A42A"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[84] J. Shubert, M. A. L. Bell, Photoacoustic imaging of a human vertebra: implications for guiding spinal fusion surgeries, Phys. Med. Biol. 63, 144004 (2018).</w:t>
      </w:r>
    </w:p>
    <w:p w14:paraId="0804BCEC"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[85] J. A. Merrill, S. Wang, Y. Zhao, J. Arellano, L. Xiang, Photoacoustic microscopy for bone microstructure analysis, Proc. SPIE, 11241, 112410H (2020).</w:t>
      </w:r>
    </w:p>
    <w:p w14:paraId="38D05F29"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[86] P. Laugier, G. Haïat eds, Bone Quantitative Ultrasound, Springer (2011).</w:t>
      </w:r>
    </w:p>
    <w:p w14:paraId="2CDF6EEE"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[87] R. B. Martin, D. B.Burr, N.A. Sharkey, D.P. Fyhrie, Skeletal tissue mechanics 2</w:t>
      </w:r>
      <w:r w:rsidRPr="00E95992">
        <w:rPr>
          <w:rFonts w:ascii="Times New Roman" w:hAnsi="Times New Roman"/>
          <w:color w:val="000000"/>
          <w:sz w:val="18"/>
          <w:szCs w:val="18"/>
          <w:vertAlign w:val="superscript"/>
        </w:rPr>
        <w:t>nd</w:t>
      </w:r>
      <w:r w:rsidRPr="00E95992">
        <w:rPr>
          <w:rFonts w:ascii="Times New Roman" w:hAnsi="Times New Roman"/>
          <w:color w:val="000000"/>
          <w:sz w:val="18"/>
          <w:szCs w:val="18"/>
        </w:rPr>
        <w:t xml:space="preserve"> ed., Springer (2015).</w:t>
      </w:r>
    </w:p>
    <w:p w14:paraId="12AF5B6F"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[88] F.L. Susan, J.L. Katz, The relationship between elastic properties and microstructure of bovine cortical bone, J. Biomech., 17, 241-249 (1984).</w:t>
      </w:r>
    </w:p>
    <w:p w14:paraId="6C5362ED"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[89] R. Lakes, H.S. Yoon, J.L.Katz, Ultrasonic wave propagation and attenuation in wet bone, J. Biomech. Eng., 8, 143-148 (1986).</w:t>
      </w:r>
    </w:p>
    <w:p w14:paraId="56070160"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[90] Y. Yamato, M. Matsukawa, T. Otani, K. Yamazaki, A. Nagano, Distribution of longitudinal wave properties in bovine cortical bone in vitro, Ultrasonics, 44, e233-e237 (2006).</w:t>
      </w:r>
    </w:p>
    <w:p w14:paraId="65CCB3A3"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[91] I. Jäger, P. Fratzl, Mineralized collagen fibrils: a mechanical model with a staggered arrangement of mineral particles. Biophys. J. 79, 1737–1746 (2000).</w:t>
      </w:r>
    </w:p>
    <w:p w14:paraId="79146667"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[92] P. Fratzl, H. S. Gupta, E. P. Paschalis, P. Roschger, Structure and mechanical quality of the collagen–mineral nano-composite in bone. J. Mater. Chem. 14, 2115–2123 (2004).</w:t>
      </w:r>
    </w:p>
    <w:p w14:paraId="1EA976BB"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[93] J.P. Nightingale, D. Lewis D, Pole figures of the orientation of apatites in bones. Nature, 232, 334–335 (1971).</w:t>
      </w:r>
    </w:p>
    <w:p w14:paraId="663C9A68"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[94] H. L. Chen, A. A. Gundjian, Determination of the bone-crystallites distribution function by X ray diffraction. Med. Biol. Eng., 14, 531–536 (1974).</w:t>
      </w:r>
    </w:p>
    <w:p w14:paraId="3DFC63A5"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[95] N. Sasaki, Y. Sudoh, X-ray pole figure analysis of apatite crystals and collagen molecules in bone. Calcif. Tissue Int., 60, 361–367 (1997).</w:t>
      </w:r>
    </w:p>
    <w:p w14:paraId="16877EF2"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[96] T. Nakano, K. Kaibara, Y. Tabata, N. Nagata, S. Enomoto, E. Marukawa, Y. Umakoshi, Unique alignment and texture of biological apatite crystallites in typical calcified tissues analyzed by microbeam X-ray diffractometer system. Bone, 31, 479–487 (2002).</w:t>
      </w:r>
    </w:p>
    <w:p w14:paraId="671DC0C2"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[97] P. Frantzl, M. Groschner, G. Vogl, H. Plenk, J. Eschberger, N. Frantzl-Zelman, K. Koller, K. Klaushofer, Mineral crystals in calcified tissues: a comparative study by SAXS. J Bone Miner. Res., 7, 329–334 (1992).</w:t>
      </w:r>
    </w:p>
    <w:p w14:paraId="7B78D12D"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[98] S. Rinnerthaler, P. Roschger, H.F. Jakobs, K. Klausshofer, P. Frantzl, Scanning small angle X-ray scattering analysis of human bone sections. Calcif. Tissue Int. 64, 422–429 (1999).</w:t>
      </w:r>
    </w:p>
    <w:p w14:paraId="64FDB178" w14:textId="77777777" w:rsidR="00E95992" w:rsidRPr="00E95992" w:rsidRDefault="00E95992" w:rsidP="00E95992">
      <w:pPr>
        <w:spacing w:line="200" w:lineRule="exact"/>
        <w:ind w:left="360" w:hanging="360"/>
        <w:rPr>
          <w:rFonts w:ascii="Times New Roman" w:hAnsi="Times New Roman"/>
          <w:color w:val="000000"/>
          <w:sz w:val="18"/>
          <w:szCs w:val="18"/>
        </w:rPr>
      </w:pPr>
      <w:r w:rsidRPr="00E95992">
        <w:rPr>
          <w:rFonts w:ascii="Times New Roman" w:hAnsi="Times New Roman"/>
          <w:color w:val="000000"/>
          <w:sz w:val="18"/>
          <w:szCs w:val="18"/>
        </w:rPr>
        <w:t>[99] Y. Yamato, M. Matsukawa, T. Yanagitani, K. Yamazaki, H. Mizukawa, A. Nagano, Correlation between Hydroxyapatite Crystallite orientation and ultrasonic wave velocities in bovine cortical bone, Calcif. Tissue int., 82, 162-169 (2008).</w:t>
      </w:r>
    </w:p>
    <w:p w14:paraId="738E27D3"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[100] Y. Yamato, M. Matsukawa, H. Mizukawa, T. Yanagitani, K. Yamazaki, A. Nagano, IEEE, Trans. Ultrason. Ferroelectr. Freq. Cont., 55 (6), 1298-1303 (2008).</w:t>
      </w:r>
    </w:p>
    <w:p w14:paraId="2F9AC4B0"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[101] K. Yamamoto, Y. Yaoi, Y. Yamato, T. Yanagitani, M. Matsukawa, K. Yamazaki, Ultrasonic wave properties in bone axis direction of bovine cortical bone, Jpn. J. Appl. Phys., 47 85), 4096-4100 (2008).</w:t>
      </w:r>
    </w:p>
    <w:p w14:paraId="5F78514D"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[102] S. Kawasaki, R. Ueda, A. Hasegawa, A. Fujita, T. Mihata, M. Matsukawa, M. Neo, Ultrasonic wave properties of human bone marrow in the femur and tibia, JASA Exp. Lett., 138 (1), EL83-EL87 (2015).</w:t>
      </w:r>
    </w:p>
    <w:p w14:paraId="25D3EE1C"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[103] K. Raum, Microelastic Imaging of bone, IEEE, Trans. Ultrason. Ferroelectr. Freq. Cont., 55 (7), 1417-1431 (2008).</w:t>
      </w:r>
    </w:p>
    <w:p w14:paraId="4E627AAB"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[104] L. Brillouin, Diffusion de la lumière et des rayons X par un corps transparent homogène, Ann. Phys., 9 (17), 88-122 (1922).</w:t>
      </w:r>
    </w:p>
    <w:p w14:paraId="3308CB70"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lastRenderedPageBreak/>
        <w:t>[105] L. I. Mandelstam, Light scattering by inhomogeneous media, Zh. Russ. Fiz-Khim. Ova. 58, 381 (1926).</w:t>
      </w:r>
    </w:p>
    <w:p w14:paraId="73714EF1"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[106] R. Harley, D. James, A. Miller, J.W. White, Phonons and the elastic moduli of collagen and muscle, nature, 267, 285-287 (1977).</w:t>
      </w:r>
    </w:p>
    <w:p w14:paraId="5CEE69C9"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[107] S. Cusack, A. Miller, Determination of the elastic constants of collagen by Brillouin light scattering, J. Mol. Biol. 135, 39-51 (1979).</w:t>
      </w:r>
    </w:p>
    <w:p w14:paraId="415D3623"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[108] G. Scarcelli, S.H. Yun, In vivo Brillouin optical microscopy of the human eye, Opt. Exp., 20 (8), 9197-9202 (2012).</w:t>
      </w:r>
    </w:p>
    <w:p w14:paraId="2FF2A8B2"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[109] S. Lees, N. -J. Tao, S. M. Lindsay, Sonic velocities in bone at 10 GHz range, Acoust. Imag., 17, 371-380 (1989).</w:t>
      </w:r>
    </w:p>
    <w:p w14:paraId="0B3E6F30"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[110] D. Akilbekova, V. Ogay, T. Yakupov, M. Sarsenova, B. Umbayev, A. Nurakhmetov, K. Tazhin, V. V. Yakovlev, Z. N. Utegulov, J. Biomedical Optics, 23(9), 097004 (2018).</w:t>
      </w:r>
    </w:p>
    <w:p w14:paraId="753C3297"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[111] J. K. Krüger, J. Embs, J. Brierley, R. Jimenez, A new Brillouin scattering technique for the investigation of acoustic and opto-acoustic properties: application to polymers, J. Phys. D 31, 1913-1917 (1998).</w:t>
      </w:r>
    </w:p>
    <w:p w14:paraId="216DC6DD"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[112] M. Kawabe, K. Fukui, M. Matsukawa, M. Granke, A. Saïed, Q. Grimal, P. Laugier, Comparative investigation of elastic properties in a trabecula using micro-Brillouin scattering and scanning acoustic microscopy, JASA Exp. Lett. 132 (1), EL54-EL60 (2012).</w:t>
      </w:r>
    </w:p>
    <w:p w14:paraId="0B72D771"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[113] M. Kawabe, M. Matsukawa, N. Ohtori, Measurement of wave velocity distribution in a trabecula by micro-Brillouin scattering technique, Jpn. J. Appl. Phys., 49, 07HB05 (2010).</w:t>
      </w:r>
    </w:p>
    <w:p w14:paraId="4FBFC4A5"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[114] K. Fukui, M. Matsukawa, Evaluation of velocity anisotropy in bovine trabecula by micro-Brillouin scattering, Proc. Forum Acusticum, 2841-2844 (2011).</w:t>
      </w:r>
    </w:p>
    <w:p w14:paraId="0AE7C96F"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[115] R. Tsubota, K. Fukui, M. Matsukawa, Local ultrasonic wave velocities in trabeculae measured by micro-Brillouin scattering, JASA Exp. Lett., 135 (2), EL109-114 (2014).</w:t>
      </w:r>
    </w:p>
    <w:p w14:paraId="7927527B"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[116] V. Mathieu, K. Fukui, M. Matsukawa, M. Kawabe, R. Vayron, E Soffer, F. Anagnostou, G. Ha</w:t>
      </w:r>
      <w:r w:rsidRPr="00E95992">
        <w:rPr>
          <w:rFonts w:eastAsia="游明朝"/>
          <w:color w:val="000000"/>
          <w:sz w:val="18"/>
          <w:szCs w:val="18"/>
        </w:rPr>
        <w:t>ï</w:t>
      </w:r>
      <w:r w:rsidRPr="00E95992">
        <w:rPr>
          <w:rFonts w:ascii="Times New Roman" w:hAnsi="Times New Roman"/>
          <w:color w:val="000000"/>
          <w:sz w:val="18"/>
          <w:szCs w:val="18"/>
        </w:rPr>
        <w:t>at, Micro-Brillouin scattering measurements in mature and newly formed bone tissue surrounding an implant, J. Biomech. Eng., 133, 021006 (2011).</w:t>
      </w:r>
    </w:p>
    <w:p w14:paraId="74942A7F"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[117] R. Vayron, M. Matsukawa, R. Tsubota, V. Mathieu, E. Barthel, G. Haiat, Evolution of bone biomechanical properties at the micrometer scale around titanium implant as a function of healing time, Phys. Med. Biol., 59, 1389-1406 (2014).</w:t>
      </w:r>
    </w:p>
    <w:p w14:paraId="732F470A"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[118] H. Yasui, K. Yano, Y. Kuzuhara, M. Ikegawa, M. Matsukawa, Prolonged Hyperglycemia reduces elasticity of type II diabetic rat bone, Calcif. Tissue. Int. 107, 381-388 (2020).</w:t>
      </w:r>
    </w:p>
    <w:p w14:paraId="77C5430A"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[119] J.S. Manavalan, S. Cremers, D.W. Dempster, H. Zhou, E. Dworakowski, A. Kode, S. Kousteni, M. R. Rubin, Circulating osteogenic precursor cells in type 2 diabetes mellitus. J Clin Endocrinol Metab 97(9), 3240–3250 (2012).</w:t>
      </w:r>
    </w:p>
    <w:p w14:paraId="65A9D2F0" w14:textId="77777777" w:rsidR="00E95992" w:rsidRPr="00E95992" w:rsidRDefault="00E95992" w:rsidP="00E95992">
      <w:pPr>
        <w:spacing w:line="200" w:lineRule="exact"/>
        <w:rPr>
          <w:rFonts w:ascii="Times New Roman" w:hAnsi="Times New Roman"/>
          <w:color w:val="000000"/>
          <w:sz w:val="18"/>
          <w:szCs w:val="18"/>
        </w:rPr>
      </w:pPr>
      <w:r w:rsidRPr="00E95992">
        <w:rPr>
          <w:rFonts w:ascii="Times New Roman" w:hAnsi="Times New Roman"/>
          <w:color w:val="000000"/>
          <w:sz w:val="18"/>
          <w:szCs w:val="18"/>
        </w:rPr>
        <w:t>[120] H. Katrine, S. Jakob, L. L. Bente, Diabetes and bone. Osteoporos Sarcopenia 5(2), 29–37 (2019).</w:t>
      </w:r>
    </w:p>
    <w:p w14:paraId="3F0E2837"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[121] J.M. Patsch, A.J. Burghardt, S. P. Yap, T. Baum, A. V. Schwartz, G. B. Joseph, T. M. Link, Increased cortical porosity in type 2 diabetic postmenopausal women with fragility fractures. J. Bone Miner Res 28(2), 313–324 (2013).</w:t>
      </w:r>
    </w:p>
    <w:p w14:paraId="1D299675"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[122] M. A. Cardinali, D. Dallari, M. Govini, C. Stagni, F. Marmi, M. Tschon, S. Brogini, D. Fioretto, A. Morresi, Brillouin micro-spectroscopy of subchondral, trabecular bone and articular cartilage of the human femoral head, Biomedical Optics express, 10 (5), 2606 (2019).</w:t>
      </w:r>
    </w:p>
    <w:p w14:paraId="5F7DBD20" w14:textId="77777777" w:rsidR="00E95992" w:rsidRPr="00E95992" w:rsidRDefault="00E95992" w:rsidP="00E95992">
      <w:pPr>
        <w:spacing w:line="200" w:lineRule="exact"/>
        <w:ind w:left="450" w:hanging="450"/>
        <w:rPr>
          <w:rFonts w:ascii="Times New Roman" w:hAnsi="Times New Roman"/>
          <w:color w:val="000000"/>
          <w:sz w:val="18"/>
          <w:szCs w:val="18"/>
        </w:rPr>
      </w:pPr>
      <w:r w:rsidRPr="00E95992">
        <w:rPr>
          <w:rFonts w:ascii="Times New Roman" w:hAnsi="Times New Roman"/>
          <w:color w:val="000000"/>
          <w:sz w:val="18"/>
          <w:szCs w:val="18"/>
        </w:rPr>
        <w:t>[123] I. M. Berke, J. P. Miola, M. A. David, M. K. Smith, C. Price, Seeing through Musculoskeletal Tissues:Improving In Situ Imaging of Bone and the Lacunar Canalicular System through Optical Clearing, PLoS One, 11(3), e0150268 (2016).</w:t>
      </w:r>
    </w:p>
    <w:p w14:paraId="75CD5E6C" w14:textId="77777777" w:rsidR="00E95992" w:rsidRDefault="00E95992" w:rsidP="00E95992">
      <w:pPr>
        <w:spacing w:line="200" w:lineRule="exact"/>
        <w:ind w:left="450" w:hanging="450"/>
      </w:pPr>
      <w:r w:rsidRPr="00E95992">
        <w:rPr>
          <w:rFonts w:ascii="Times New Roman" w:hAnsi="Times New Roman"/>
          <w:color w:val="000000"/>
          <w:sz w:val="18"/>
          <w:szCs w:val="18"/>
        </w:rPr>
        <w:lastRenderedPageBreak/>
        <w:t>[124] F. Palombo, D. Fioretto, Brillouin light scattering: Applications in biomedical sciences, Chemical reviews, 119, 7833-7847 (2019).</w:t>
      </w:r>
    </w:p>
    <w:p w14:paraId="62AC415B" w14:textId="77777777" w:rsidR="00E95992" w:rsidRDefault="00E95992" w:rsidP="00B50EE1">
      <w:pPr>
        <w:ind w:firstLine="0"/>
        <w:rPr>
          <w:rFonts w:hint="eastAsia"/>
          <w:lang w:eastAsia="ja-JP"/>
        </w:rPr>
      </w:pPr>
    </w:p>
    <w:sectPr w:rsidR="00E95992">
      <w:headerReference w:type="even" r:id="rId66"/>
      <w:headerReference w:type="default" r:id="rId67"/>
      <w:type w:val="oddPage"/>
      <w:pgSz w:w="11906" w:h="16838" w:code="9"/>
      <w:pgMar w:top="2948" w:right="2665" w:bottom="3231" w:left="2608" w:header="2381" w:footer="709"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uteur inconnu" w:date="2021-02-23T10:17:00Z" w:initials="">
    <w:p w14:paraId="5650DFC3" w14:textId="77777777" w:rsidR="00E93113" w:rsidRDefault="00E93113" w:rsidP="00E93113">
      <w:r>
        <w:rPr>
          <w:rFonts w:ascii="游明朝" w:eastAsia="游明朝" w:hAnsi="游明朝"/>
        </w:rPr>
        <w:t>Unclear, please reformulate</w:t>
      </w:r>
    </w:p>
  </w:comment>
  <w:comment w:id="1" w:author="Auteur inconnu" w:date="2021-02-23T10:18:00Z" w:initials="">
    <w:p w14:paraId="77A52C9B" w14:textId="77777777" w:rsidR="00E93113" w:rsidRDefault="00E93113" w:rsidP="00E93113">
      <w:r>
        <w:rPr>
          <w:rFonts w:ascii="游明朝" w:eastAsia="游明朝" w:hAnsi="游明朝"/>
        </w:rPr>
        <w:t>I suggest you introduce here the link between piezoelectricity and fra</w:t>
      </w:r>
      <w:r>
        <w:rPr>
          <w:rFonts w:ascii="游明朝" w:eastAsia="游明朝" w:hAnsi="游明朝"/>
        </w:rPr>
        <w:t>c</w:t>
      </w:r>
      <w:r>
        <w:rPr>
          <w:rFonts w:ascii="游明朝" w:eastAsia="游明朝" w:hAnsi="游明朝"/>
        </w:rPr>
        <w:t xml:space="preserve">ture therapy  (actually, you do it in the next section) </w:t>
      </w:r>
    </w:p>
  </w:comment>
  <w:comment w:id="2" w:author="細川篤" w:date="2021-02-23T10:19:00Z" w:initials="細川篤">
    <w:p w14:paraId="16AD1E50" w14:textId="77777777" w:rsidR="00E93113" w:rsidRDefault="00E93113">
      <w:pPr>
        <w:pStyle w:val="aa"/>
      </w:pPr>
      <w:r>
        <w:rPr>
          <w:rStyle w:val="a9"/>
        </w:rPr>
        <w:annotationRef/>
      </w:r>
      <w:r w:rsidRPr="00E93113">
        <w:rPr>
          <w:rFonts w:hint="eastAsia"/>
        </w:rPr>
        <w:t>Sec. 15.2</w:t>
      </w:r>
      <w:r w:rsidRPr="00E93113">
        <w:rPr>
          <w:rFonts w:hint="eastAsia"/>
        </w:rPr>
        <w:t>の第一段落の文章を移動？</w:t>
      </w:r>
    </w:p>
  </w:comment>
  <w:comment w:id="3" w:author="細川篤" w:date="2021-02-19T12:47:00Z" w:initials="細川篤">
    <w:p w14:paraId="0A709B0A" w14:textId="77777777" w:rsidR="00290B91" w:rsidRDefault="00290B91">
      <w:pPr>
        <w:pStyle w:val="aa"/>
      </w:pPr>
      <w:r>
        <w:rPr>
          <w:rStyle w:val="a9"/>
        </w:rPr>
        <w:annotationRef/>
      </w:r>
      <w:r w:rsidRPr="00052D1F">
        <w:t>You may recall here the purpose of the setup so that the figure is more autonomous from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50DFC3" w15:done="0"/>
  <w15:commentEx w15:paraId="77A52C9B" w15:done="0"/>
  <w15:commentEx w15:paraId="16AD1E50" w15:paraIdParent="77A52C9B" w15:done="0"/>
  <w15:commentEx w15:paraId="0A709B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50DFC3" w16cid:durableId="23DF548D"/>
  <w16cid:commentId w16cid:paraId="77A52C9B" w16cid:durableId="23DF548E"/>
  <w16cid:commentId w16cid:paraId="16AD1E50" w16cid:durableId="23DF5515"/>
  <w16cid:commentId w16cid:paraId="0A709B0A" w16cid:durableId="23DA31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75EE2" w14:textId="77777777" w:rsidR="00E85A13" w:rsidRDefault="00E85A13">
      <w:r>
        <w:separator/>
      </w:r>
    </w:p>
  </w:endnote>
  <w:endnote w:type="continuationSeparator" w:id="0">
    <w:p w14:paraId="4E55D4C9" w14:textId="77777777" w:rsidR="00E85A13" w:rsidRDefault="00E85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altName w:val="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embedRegular r:id="rId5" w:fontKey="{F9DE28C4-9E1B-E44B-8040-BFDCF495152A}"/>
    <w:embedBold r:id="rId6" w:fontKey="{F26191AC-1F2F-2B4A-B200-F27AFCB023E1}"/>
    <w:embedItalic r:id="rId7" w:fontKey="{45A269DA-AA55-4347-9310-60D9F5DACA7A}"/>
    <w:embedBoldItalic r:id="rId8" w:fontKey="{A2BE7DBE-C3F3-0940-9A87-5A71C37C24AC}"/>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embedRegular r:id="rId10" w:fontKey="{99EDA2AD-7F6B-894E-A293-A4DF30CDEF26}"/>
    <w:embedItalic r:id="rId11" w:fontKey="{909AC5AE-18E6-1647-9512-9BD5E65556FF}"/>
  </w:font>
  <w:font w:name="Courier New">
    <w:panose1 w:val="02070309020205020404"/>
    <w:charset w:val="00"/>
    <w:family w:val="modern"/>
    <w:pitch w:val="fixed"/>
    <w:sig w:usb0="E0002AFF" w:usb1="C0007843" w:usb2="00000009" w:usb3="00000000" w:csb0="000001FF" w:csb1="00000000"/>
    <w:embedRegular r:id="rId12" w:fontKey="{8C63CCE0-FC1D-2640-9147-63F8285544D2}"/>
  </w:font>
  <w:font w:name="Wingdings">
    <w:panose1 w:val="05000000000000000000"/>
    <w:charset w:val="00"/>
    <w:family w:val="decorative"/>
    <w:pitch w:val="variable"/>
    <w:sig w:usb0="00000003" w:usb1="00000000" w:usb2="00000000" w:usb3="00000000" w:csb0="80000001" w:csb1="00000000"/>
    <w:embedRegular r:id="rId13" w:fontKey="{87FF6AEA-FDD8-5A4D-95D0-56EF45B45241}"/>
  </w:font>
  <w:font w:name="ＭＳ 明朝">
    <w:altName w:val="MS Mincho"/>
    <w:panose1 w:val="02020609040205080304"/>
    <w:charset w:val="80"/>
    <w:family w:val="modern"/>
    <w:pitch w:val="fixed"/>
    <w:sig w:usb0="E00002FF" w:usb1="6AC7FDFB" w:usb2="08000012" w:usb3="00000000" w:csb0="0002009F" w:csb1="00000000"/>
    <w:embedRegular r:id="rId14" w:subsetted="1" w:fontKey="{9B5DC9C1-8CA3-DC4E-95A1-1F50842DCE2B}"/>
  </w:font>
  <w:font w:name="Arial">
    <w:panose1 w:val="020B0604020202020204"/>
    <w:charset w:val="00"/>
    <w:family w:val="swiss"/>
    <w:pitch w:val="variable"/>
    <w:sig w:usb0="E0002AFF" w:usb1="C0007843" w:usb2="00000009" w:usb3="00000000" w:csb0="000001FF" w:csb1="00000000"/>
    <w:embedRegular r:id="rId15" w:fontKey="{32D1DFF8-4BDF-034C-AA64-94D12A07BB18}"/>
    <w:embedBold r:id="rId16" w:fontKey="{D435C04B-9217-024E-8E0D-04287E7615C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embedRegular r:id="rId17" w:subsetted="1" w:fontKey="{A4F819E4-5FCF-BC45-9434-3DAD3FA02C88}"/>
  </w:font>
  <w:font w:name="游ゴシック Light">
    <w:panose1 w:val="020B0300000000000000"/>
    <w:charset w:val="80"/>
    <w:family w:val="swiss"/>
    <w:pitch w:val="variable"/>
    <w:sig w:usb0="E00002FF" w:usb1="2AC7FDFF" w:usb2="00000016" w:usb3="00000000" w:csb0="0002009F" w:csb1="00000000"/>
  </w:font>
  <w:font w:name="ＭＳ Ｐゴシック">
    <w:panose1 w:val="020B0600070205080204"/>
    <w:charset w:val="80"/>
    <w:family w:val="swiss"/>
    <w:pitch w:val="variable"/>
    <w:sig w:usb0="E00002FF" w:usb1="6AC7FDFB" w:usb2="08000012" w:usb3="00000000" w:csb0="0002009F" w:csb1="00000000"/>
  </w:font>
  <w:font w:name="AdvOTdd3b7348.I+03">
    <w:altName w:val="游ゴシック"/>
    <w:panose1 w:val="020B0604020202020204"/>
    <w:charset w:val="80"/>
    <w:family w:val="auto"/>
    <w:pitch w:val="default"/>
    <w:sig w:usb0="00000001" w:usb1="08070000" w:usb2="00000010" w:usb3="00000000" w:csb0="00020000" w:csb1="00000000"/>
  </w:font>
  <w:font w:name="メイリオ">
    <w:panose1 w:val="020B0604030504040204"/>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3565B" w14:textId="77777777" w:rsidR="00E85A13" w:rsidRDefault="00E85A13">
      <w:pPr>
        <w:pStyle w:val="p1a"/>
      </w:pPr>
      <w:r>
        <w:separator/>
      </w:r>
    </w:p>
  </w:footnote>
  <w:footnote w:type="continuationSeparator" w:id="0">
    <w:p w14:paraId="39672A15" w14:textId="77777777" w:rsidR="00E85A13" w:rsidRDefault="00E85A13">
      <w:r>
        <w:continuationSeparator/>
      </w:r>
    </w:p>
  </w:footnote>
  <w:footnote w:id="1">
    <w:p w14:paraId="79150DB3" w14:textId="77777777" w:rsidR="007B45C9" w:rsidRDefault="007B45C9" w:rsidP="007B45C9">
      <w:pPr>
        <w:pStyle w:val="FunotentextFootnote"/>
        <w:rPr>
          <w:rFonts w:hint="eastAsia"/>
          <w:lang w:eastAsia="ja-JP"/>
        </w:rPr>
      </w:pPr>
      <w:r>
        <w:t>M. Matsukawa</w:t>
      </w:r>
      <w:r w:rsidR="0080740B">
        <w:rPr>
          <w:rFonts w:hint="eastAsia"/>
          <w:lang w:eastAsia="ja-JP"/>
        </w:rPr>
        <w:t xml:space="preserve"> (</w:t>
      </w:r>
      <w:r w:rsidR="0080740B">
        <w:rPr>
          <w:rFonts w:hint="eastAsia"/>
          <w:lang w:eastAsia="ja-JP"/>
        </w:rPr>
        <w:t>✉</w:t>
      </w:r>
      <w:r w:rsidR="0080740B">
        <w:rPr>
          <w:rFonts w:hint="eastAsia"/>
          <w:lang w:eastAsia="ja-JP"/>
        </w:rPr>
        <w:t>)</w:t>
      </w:r>
    </w:p>
    <w:p w14:paraId="37BB7C45" w14:textId="77777777" w:rsidR="007B45C9" w:rsidRDefault="007B45C9" w:rsidP="007B45C9">
      <w:pPr>
        <w:pStyle w:val="FunotentextFootnote"/>
        <w:rPr>
          <w:rFonts w:hint="eastAsia"/>
          <w:lang w:eastAsia="ja-JP"/>
        </w:rPr>
      </w:pPr>
      <w:r>
        <w:rPr>
          <w:rFonts w:hint="eastAsia"/>
          <w:lang w:eastAsia="ja-JP"/>
        </w:rPr>
        <w:t>Doshisha University, 1-3 Tatara, Miyakodani, 610-0321 Kyotanabe, Japan</w:t>
      </w:r>
    </w:p>
    <w:p w14:paraId="2E9B40CE" w14:textId="77777777" w:rsidR="007B45C9" w:rsidRDefault="007B45C9" w:rsidP="007B45C9">
      <w:pPr>
        <w:pStyle w:val="FunotentextFootnote"/>
        <w:rPr>
          <w:rFonts w:hint="eastAsia"/>
          <w:lang w:eastAsia="ja-JP"/>
        </w:rPr>
      </w:pPr>
      <w:r>
        <w:rPr>
          <w:rFonts w:hint="eastAsia"/>
          <w:lang w:eastAsia="ja-JP"/>
        </w:rPr>
        <w:t>e-mail: mmatsuka@mail.doshisha.ac.jp</w:t>
      </w:r>
    </w:p>
    <w:p w14:paraId="1511DB3B" w14:textId="77777777" w:rsidR="007B45C9" w:rsidRDefault="007B45C9" w:rsidP="007B45C9">
      <w:pPr>
        <w:pStyle w:val="FunotentextFootnote"/>
        <w:rPr>
          <w:rFonts w:hint="eastAsia"/>
          <w:lang w:eastAsia="ja-JP"/>
        </w:rPr>
      </w:pPr>
    </w:p>
    <w:p w14:paraId="69142958" w14:textId="77777777" w:rsidR="007B45C9" w:rsidRDefault="007B45C9" w:rsidP="007B45C9">
      <w:pPr>
        <w:pStyle w:val="FunotentextFootnote"/>
        <w:rPr>
          <w:rFonts w:hint="eastAsia"/>
          <w:lang w:eastAsia="ja-JP"/>
        </w:rPr>
      </w:pPr>
      <w:r>
        <w:rPr>
          <w:rFonts w:hint="eastAsia"/>
          <w:lang w:eastAsia="ja-JP"/>
        </w:rPr>
        <w:t>A. Hosokawa</w:t>
      </w:r>
    </w:p>
    <w:p w14:paraId="4582F6AD" w14:textId="77777777" w:rsidR="007B45C9" w:rsidRDefault="007B45C9" w:rsidP="007B45C9">
      <w:pPr>
        <w:pStyle w:val="FunotentextFootnote"/>
        <w:rPr>
          <w:rFonts w:hint="eastAsia"/>
          <w:lang w:eastAsia="ja-JP"/>
        </w:rPr>
      </w:pPr>
      <w:r>
        <w:rPr>
          <w:rFonts w:hint="eastAsia"/>
          <w:lang w:eastAsia="ja-JP"/>
        </w:rPr>
        <w:t>National Institute of Technology, Akashi College, 679-3 Nishioka, Uozumi, 674-8501, Akashi, Japam</w:t>
      </w:r>
    </w:p>
    <w:p w14:paraId="4C3E1F4B" w14:textId="77777777" w:rsidR="007B45C9" w:rsidRPr="007B45C9" w:rsidRDefault="007B45C9" w:rsidP="007B45C9">
      <w:pPr>
        <w:pStyle w:val="FunotentextFootnote"/>
        <w:rPr>
          <w:rFonts w:hint="eastAsia"/>
          <w:lang w:eastAsia="ja-JP"/>
        </w:rPr>
      </w:pPr>
      <w:r>
        <w:rPr>
          <w:rFonts w:hint="eastAsia"/>
          <w:lang w:eastAsia="ja-JP"/>
        </w:rPr>
        <w:t>e-mail: hosokawa@akashi.ac.jp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12016" w14:textId="77777777" w:rsidR="00290B91" w:rsidRDefault="00290B91">
    <w:pPr>
      <w:pStyle w:val="Runninghead-left"/>
    </w:pPr>
    <w:r>
      <w:fldChar w:fldCharType="begin"/>
    </w:r>
    <w:r>
      <w:instrText xml:space="preserve"> PAGE  \* MERGEFORMAT </w:instrText>
    </w:r>
    <w:r>
      <w:fldChar w:fldCharType="separate"/>
    </w:r>
    <w:r w:rsidR="005E0329">
      <w:rPr>
        <w:noProof/>
      </w:rPr>
      <w:t>14</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7F0B6" w14:textId="77777777" w:rsidR="00290B91" w:rsidRDefault="00290B91">
    <w:pPr>
      <w:pStyle w:val="Runninghead-right"/>
    </w:pPr>
    <w:r>
      <w:fldChar w:fldCharType="begin"/>
    </w:r>
    <w:r>
      <w:instrText xml:space="preserve"> PAGE  \* MERGEFORMAT </w:instrText>
    </w:r>
    <w:r>
      <w:fldChar w:fldCharType="separate"/>
    </w:r>
    <w:r w:rsidR="005E0329">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28A86F91"/>
    <w:multiLevelType w:val="hybridMultilevel"/>
    <w:tmpl w:val="6E0C23A6"/>
    <w:lvl w:ilvl="0" w:tplc="6BC4D538">
      <w:start w:val="1"/>
      <w:numFmt w:val="lowerLetter"/>
      <w:lvlText w:val="(%1)"/>
      <w:lvlJc w:val="left"/>
      <w:pPr>
        <w:ind w:left="698" w:hanging="360"/>
      </w:pPr>
      <w:rPr>
        <w:rFonts w:hint="default"/>
      </w:rPr>
    </w:lvl>
    <w:lvl w:ilvl="1" w:tplc="04090017" w:tentative="1">
      <w:start w:val="1"/>
      <w:numFmt w:val="aiueoFullWidth"/>
      <w:lvlText w:val="(%2)"/>
      <w:lvlJc w:val="left"/>
      <w:pPr>
        <w:ind w:left="1178" w:hanging="420"/>
      </w:pPr>
    </w:lvl>
    <w:lvl w:ilvl="2" w:tplc="04090011" w:tentative="1">
      <w:start w:val="1"/>
      <w:numFmt w:val="decimalEnclosedCircle"/>
      <w:lvlText w:val="%3"/>
      <w:lvlJc w:val="left"/>
      <w:pPr>
        <w:ind w:left="1598" w:hanging="420"/>
      </w:pPr>
    </w:lvl>
    <w:lvl w:ilvl="3" w:tplc="0409000F" w:tentative="1">
      <w:start w:val="1"/>
      <w:numFmt w:val="decimal"/>
      <w:lvlText w:val="%4."/>
      <w:lvlJc w:val="left"/>
      <w:pPr>
        <w:ind w:left="2018" w:hanging="420"/>
      </w:pPr>
    </w:lvl>
    <w:lvl w:ilvl="4" w:tplc="04090017" w:tentative="1">
      <w:start w:val="1"/>
      <w:numFmt w:val="aiueoFullWidth"/>
      <w:lvlText w:val="(%5)"/>
      <w:lvlJc w:val="left"/>
      <w:pPr>
        <w:ind w:left="2438" w:hanging="420"/>
      </w:pPr>
    </w:lvl>
    <w:lvl w:ilvl="5" w:tplc="04090011" w:tentative="1">
      <w:start w:val="1"/>
      <w:numFmt w:val="decimalEnclosedCircle"/>
      <w:lvlText w:val="%6"/>
      <w:lvlJc w:val="left"/>
      <w:pPr>
        <w:ind w:left="2858" w:hanging="420"/>
      </w:pPr>
    </w:lvl>
    <w:lvl w:ilvl="6" w:tplc="0409000F" w:tentative="1">
      <w:start w:val="1"/>
      <w:numFmt w:val="decimal"/>
      <w:lvlText w:val="%7."/>
      <w:lvlJc w:val="left"/>
      <w:pPr>
        <w:ind w:left="3278" w:hanging="420"/>
      </w:pPr>
    </w:lvl>
    <w:lvl w:ilvl="7" w:tplc="04090017" w:tentative="1">
      <w:start w:val="1"/>
      <w:numFmt w:val="aiueoFullWidth"/>
      <w:lvlText w:val="(%8)"/>
      <w:lvlJc w:val="left"/>
      <w:pPr>
        <w:ind w:left="3698" w:hanging="420"/>
      </w:pPr>
    </w:lvl>
    <w:lvl w:ilvl="8" w:tplc="04090011" w:tentative="1">
      <w:start w:val="1"/>
      <w:numFmt w:val="decimalEnclosedCircle"/>
      <w:lvlText w:val="%9"/>
      <w:lvlJc w:val="left"/>
      <w:pPr>
        <w:ind w:left="4118" w:hanging="420"/>
      </w:pPr>
    </w:lvl>
  </w:abstractNum>
  <w:abstractNum w:abstractNumId="6"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7"/>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6"/>
  </w:num>
  <w:num w:numId="12">
    <w:abstractNumId w:val="0"/>
  </w:num>
  <w:num w:numId="13">
    <w:abstractNumId w:val="6"/>
  </w:num>
  <w:num w:numId="14">
    <w:abstractNumId w:val="0"/>
  </w:num>
  <w:num w:numId="15">
    <w:abstractNumId w:val="0"/>
  </w:num>
  <w:num w:numId="16">
    <w:abstractNumId w:val="6"/>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mirrorMargin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AD2"/>
    <w:rsid w:val="00005F1B"/>
    <w:rsid w:val="0004349D"/>
    <w:rsid w:val="00044A53"/>
    <w:rsid w:val="00052D1F"/>
    <w:rsid w:val="000A3C06"/>
    <w:rsid w:val="000D4C24"/>
    <w:rsid w:val="000E0820"/>
    <w:rsid w:val="000E2638"/>
    <w:rsid w:val="00103A73"/>
    <w:rsid w:val="001464A7"/>
    <w:rsid w:val="001A2C08"/>
    <w:rsid w:val="001B5AA2"/>
    <w:rsid w:val="001B5EE4"/>
    <w:rsid w:val="001C62DE"/>
    <w:rsid w:val="001D0B49"/>
    <w:rsid w:val="001D73DE"/>
    <w:rsid w:val="00225AC2"/>
    <w:rsid w:val="00226F60"/>
    <w:rsid w:val="00234BD1"/>
    <w:rsid w:val="00236209"/>
    <w:rsid w:val="00245C50"/>
    <w:rsid w:val="00275383"/>
    <w:rsid w:val="00286C75"/>
    <w:rsid w:val="00290B91"/>
    <w:rsid w:val="002B60B8"/>
    <w:rsid w:val="002F2934"/>
    <w:rsid w:val="003242A6"/>
    <w:rsid w:val="00360E7F"/>
    <w:rsid w:val="0036133A"/>
    <w:rsid w:val="00383DC8"/>
    <w:rsid w:val="003A1F71"/>
    <w:rsid w:val="003C4A37"/>
    <w:rsid w:val="003D0FF4"/>
    <w:rsid w:val="003F3C17"/>
    <w:rsid w:val="00402BAC"/>
    <w:rsid w:val="00405E55"/>
    <w:rsid w:val="00410267"/>
    <w:rsid w:val="004552DA"/>
    <w:rsid w:val="0046154C"/>
    <w:rsid w:val="00466914"/>
    <w:rsid w:val="00472616"/>
    <w:rsid w:val="00493C8D"/>
    <w:rsid w:val="00495FA7"/>
    <w:rsid w:val="004B1A1F"/>
    <w:rsid w:val="004F12B1"/>
    <w:rsid w:val="004F7533"/>
    <w:rsid w:val="00511289"/>
    <w:rsid w:val="00511D2B"/>
    <w:rsid w:val="00523F0E"/>
    <w:rsid w:val="00534393"/>
    <w:rsid w:val="00544A38"/>
    <w:rsid w:val="00577062"/>
    <w:rsid w:val="00580F69"/>
    <w:rsid w:val="00583E41"/>
    <w:rsid w:val="00594390"/>
    <w:rsid w:val="0059758D"/>
    <w:rsid w:val="005E0329"/>
    <w:rsid w:val="005F2088"/>
    <w:rsid w:val="005F3D3A"/>
    <w:rsid w:val="006072D1"/>
    <w:rsid w:val="006139F1"/>
    <w:rsid w:val="00650082"/>
    <w:rsid w:val="006620E7"/>
    <w:rsid w:val="0067521B"/>
    <w:rsid w:val="00680383"/>
    <w:rsid w:val="006829A3"/>
    <w:rsid w:val="006A574A"/>
    <w:rsid w:val="006D6414"/>
    <w:rsid w:val="006E3B89"/>
    <w:rsid w:val="006E723D"/>
    <w:rsid w:val="006E75DC"/>
    <w:rsid w:val="006F1A06"/>
    <w:rsid w:val="00722F8A"/>
    <w:rsid w:val="00723352"/>
    <w:rsid w:val="00772BBE"/>
    <w:rsid w:val="00786425"/>
    <w:rsid w:val="00786F57"/>
    <w:rsid w:val="00791BDF"/>
    <w:rsid w:val="007A2AD6"/>
    <w:rsid w:val="007A3E38"/>
    <w:rsid w:val="007B45C9"/>
    <w:rsid w:val="007F7779"/>
    <w:rsid w:val="0080740B"/>
    <w:rsid w:val="00856A06"/>
    <w:rsid w:val="008603F5"/>
    <w:rsid w:val="008662CD"/>
    <w:rsid w:val="0087010C"/>
    <w:rsid w:val="0088567B"/>
    <w:rsid w:val="008A3F19"/>
    <w:rsid w:val="008C0390"/>
    <w:rsid w:val="008E2B14"/>
    <w:rsid w:val="0090334B"/>
    <w:rsid w:val="0091061C"/>
    <w:rsid w:val="00954D64"/>
    <w:rsid w:val="0096695F"/>
    <w:rsid w:val="00976926"/>
    <w:rsid w:val="00981089"/>
    <w:rsid w:val="009960F7"/>
    <w:rsid w:val="00997903"/>
    <w:rsid w:val="009A5235"/>
    <w:rsid w:val="009B6897"/>
    <w:rsid w:val="009D04DB"/>
    <w:rsid w:val="009E16FA"/>
    <w:rsid w:val="00A123F1"/>
    <w:rsid w:val="00A1344F"/>
    <w:rsid w:val="00A13843"/>
    <w:rsid w:val="00A41D58"/>
    <w:rsid w:val="00A7006D"/>
    <w:rsid w:val="00A72563"/>
    <w:rsid w:val="00A729F2"/>
    <w:rsid w:val="00A86683"/>
    <w:rsid w:val="00AA0905"/>
    <w:rsid w:val="00AC078B"/>
    <w:rsid w:val="00AC16A5"/>
    <w:rsid w:val="00AC38BA"/>
    <w:rsid w:val="00B065E8"/>
    <w:rsid w:val="00B50EE1"/>
    <w:rsid w:val="00B5108A"/>
    <w:rsid w:val="00B53667"/>
    <w:rsid w:val="00B5459D"/>
    <w:rsid w:val="00B61139"/>
    <w:rsid w:val="00B97ED3"/>
    <w:rsid w:val="00BD1AD2"/>
    <w:rsid w:val="00BD3DBF"/>
    <w:rsid w:val="00BF2C5E"/>
    <w:rsid w:val="00C06A25"/>
    <w:rsid w:val="00C22245"/>
    <w:rsid w:val="00C7344F"/>
    <w:rsid w:val="00C864A1"/>
    <w:rsid w:val="00C921ED"/>
    <w:rsid w:val="00C94E38"/>
    <w:rsid w:val="00C9597D"/>
    <w:rsid w:val="00CC0309"/>
    <w:rsid w:val="00CC50A7"/>
    <w:rsid w:val="00CD548C"/>
    <w:rsid w:val="00D13E7F"/>
    <w:rsid w:val="00D2018B"/>
    <w:rsid w:val="00D24AA9"/>
    <w:rsid w:val="00D27CCD"/>
    <w:rsid w:val="00D34F2A"/>
    <w:rsid w:val="00D4758B"/>
    <w:rsid w:val="00D52D3D"/>
    <w:rsid w:val="00D62B26"/>
    <w:rsid w:val="00D64393"/>
    <w:rsid w:val="00D648B7"/>
    <w:rsid w:val="00D75640"/>
    <w:rsid w:val="00DB6126"/>
    <w:rsid w:val="00DB6263"/>
    <w:rsid w:val="00DC05FD"/>
    <w:rsid w:val="00DD110C"/>
    <w:rsid w:val="00E33BA4"/>
    <w:rsid w:val="00E350B6"/>
    <w:rsid w:val="00E359E3"/>
    <w:rsid w:val="00E35DEA"/>
    <w:rsid w:val="00E729D3"/>
    <w:rsid w:val="00E85A13"/>
    <w:rsid w:val="00E93113"/>
    <w:rsid w:val="00E95992"/>
    <w:rsid w:val="00EA059B"/>
    <w:rsid w:val="00EA44D1"/>
    <w:rsid w:val="00EB6306"/>
    <w:rsid w:val="00ED6CDE"/>
    <w:rsid w:val="00EF614F"/>
    <w:rsid w:val="00F04559"/>
    <w:rsid w:val="00F209FE"/>
    <w:rsid w:val="00F32B80"/>
    <w:rsid w:val="00F32FBE"/>
    <w:rsid w:val="00F531DB"/>
    <w:rsid w:val="00F75922"/>
    <w:rsid w:val="00F843DC"/>
    <w:rsid w:val="00FD47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FFBB7E0"/>
  <w15:chartTrackingRefBased/>
  <w15:docId w15:val="{1769C93B-F09E-1F44-BEA2-01E040D3B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ＭＳ 明朝"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1">
    <w:name w:val="heading 1"/>
    <w:basedOn w:val="a"/>
    <w:next w:val="a"/>
    <w:qFormat/>
    <w:pPr>
      <w:keepNext/>
      <w:spacing w:after="240"/>
      <w:outlineLvl w:val="0"/>
    </w:pPr>
    <w:rPr>
      <w:rFonts w:ascii="Arial" w:hAnsi="Arial"/>
      <w:b/>
      <w:bCs/>
      <w:sz w:val="28"/>
      <w:szCs w:val="24"/>
    </w:rPr>
  </w:style>
  <w:style w:type="paragraph" w:styleId="2">
    <w:name w:val="heading 2"/>
    <w:basedOn w:val="a"/>
    <w:next w:val="a"/>
    <w:qFormat/>
    <w:pPr>
      <w:keepNext/>
      <w:spacing w:before="240" w:after="120"/>
      <w:outlineLvl w:val="1"/>
    </w:pPr>
    <w:rPr>
      <w:rFonts w:ascii="Arial" w:hAnsi="Arial"/>
      <w:b/>
    </w:rPr>
  </w:style>
  <w:style w:type="paragraph" w:styleId="3">
    <w:name w:val="heading 3"/>
    <w:basedOn w:val="a"/>
    <w:next w:val="a"/>
    <w:qFormat/>
    <w:pPr>
      <w:keepNext/>
      <w:spacing w:before="180" w:after="120"/>
      <w:outlineLvl w:val="2"/>
    </w:pPr>
    <w:rPr>
      <w:rFonts w:ascii="Arial" w:hAnsi="Arial" w:cs="Arial"/>
      <w:b/>
      <w:bCs/>
      <w:szCs w:val="26"/>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pPr>
      <w:tabs>
        <w:tab w:val="center" w:pos="4536"/>
        <w:tab w:val="right" w:pos="9072"/>
      </w:tabs>
    </w:pPr>
  </w:style>
  <w:style w:type="paragraph" w:styleId="a4">
    <w:name w:val="footer"/>
    <w:basedOn w:val="a"/>
    <w:pPr>
      <w:tabs>
        <w:tab w:val="center" w:pos="4536"/>
        <w:tab w:val="right" w:pos="9072"/>
      </w:tabs>
    </w:pPr>
  </w:style>
  <w:style w:type="character" w:styleId="a5">
    <w:name w:val="page number"/>
    <w:rPr>
      <w:sz w:val="20"/>
    </w:rPr>
  </w:style>
  <w:style w:type="paragraph" w:customStyle="1" w:styleId="Runninghead-left">
    <w:name w:val="Running head - left"/>
    <w:basedOn w:val="a"/>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a"/>
    <w:next w:val="a"/>
    <w:rsid w:val="00583E41"/>
    <w:pPr>
      <w:suppressAutoHyphens/>
      <w:spacing w:before="480" w:after="220"/>
      <w:ind w:firstLine="0"/>
      <w:jc w:val="left"/>
    </w:pPr>
    <w:rPr>
      <w:b/>
    </w:rPr>
  </w:style>
  <w:style w:type="paragraph" w:customStyle="1" w:styleId="table">
    <w:name w:val="table"/>
    <w:basedOn w:val="a"/>
    <w:rsid w:val="00D52D3D"/>
    <w:pPr>
      <w:spacing w:before="60" w:line="200" w:lineRule="atLeast"/>
      <w:ind w:firstLine="0"/>
      <w:jc w:val="left"/>
    </w:pPr>
    <w:rPr>
      <w:sz w:val="17"/>
      <w:szCs w:val="18"/>
    </w:rPr>
  </w:style>
  <w:style w:type="paragraph" w:customStyle="1" w:styleId="equation">
    <w:name w:val="equation"/>
    <w:basedOn w:val="a"/>
    <w:next w:val="a"/>
    <w:rsid w:val="00B97ED3"/>
    <w:pPr>
      <w:tabs>
        <w:tab w:val="center" w:pos="3204"/>
        <w:tab w:val="right" w:pos="6634"/>
      </w:tabs>
      <w:spacing w:before="240" w:after="240"/>
      <w:ind w:firstLine="0"/>
      <w:jc w:val="left"/>
    </w:pPr>
  </w:style>
  <w:style w:type="paragraph" w:customStyle="1" w:styleId="figlegend">
    <w:name w:val="figlegend"/>
    <w:basedOn w:val="a"/>
    <w:next w:val="a"/>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a"/>
    <w:next w:val="a"/>
    <w:pPr>
      <w:ind w:firstLine="0"/>
    </w:pPr>
  </w:style>
  <w:style w:type="character" w:styleId="a6">
    <w:name w:val="footnote reference"/>
    <w:semiHidden/>
    <w:rPr>
      <w:position w:val="6"/>
      <w:sz w:val="12"/>
      <w:vertAlign w:val="baseline"/>
    </w:rPr>
  </w:style>
  <w:style w:type="paragraph" w:customStyle="1" w:styleId="heading1">
    <w:name w:val="heading1"/>
    <w:basedOn w:val="a"/>
    <w:next w:val="p1a"/>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a"/>
    <w:rsid w:val="00EA44D1"/>
    <w:pPr>
      <w:numPr>
        <w:numId w:val="25"/>
      </w:numPr>
      <w:spacing w:before="120" w:after="120"/>
      <w:contextualSpacing/>
    </w:pPr>
  </w:style>
  <w:style w:type="paragraph" w:customStyle="1" w:styleId="petit">
    <w:name w:val="petit"/>
    <w:basedOn w:val="a"/>
    <w:rsid w:val="00D27CCD"/>
    <w:pPr>
      <w:spacing w:before="120" w:after="120" w:line="200" w:lineRule="atLeast"/>
    </w:pPr>
    <w:rPr>
      <w:sz w:val="17"/>
    </w:rPr>
  </w:style>
  <w:style w:type="paragraph" w:customStyle="1" w:styleId="reference">
    <w:name w:val="reference"/>
    <w:basedOn w:val="a"/>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a"/>
    <w:next w:val="a"/>
    <w:rsid w:val="00D52D3D"/>
    <w:pPr>
      <w:keepNext/>
      <w:keepLines/>
      <w:spacing w:before="240" w:after="120" w:line="200" w:lineRule="atLeast"/>
      <w:ind w:firstLine="0"/>
    </w:pPr>
    <w:rPr>
      <w:sz w:val="17"/>
    </w:rPr>
  </w:style>
  <w:style w:type="paragraph" w:customStyle="1" w:styleId="tablenotes">
    <w:name w:val="tablenotes"/>
    <w:basedOn w:val="a"/>
    <w:next w:val="a"/>
    <w:rsid w:val="00D52D3D"/>
    <w:pPr>
      <w:widowControl w:val="0"/>
      <w:spacing w:before="20" w:line="200" w:lineRule="atLeast"/>
      <w:ind w:firstLine="0"/>
      <w:jc w:val="left"/>
    </w:pPr>
    <w:rPr>
      <w:sz w:val="17"/>
    </w:rPr>
  </w:style>
  <w:style w:type="paragraph" w:customStyle="1" w:styleId="title">
    <w:name w:val="title"/>
    <w:basedOn w:val="a"/>
    <w:next w:val="p1a"/>
    <w:rsid w:val="000E0820"/>
    <w:pPr>
      <w:keepNext/>
      <w:keepLines/>
      <w:pageBreakBefore/>
      <w:tabs>
        <w:tab w:val="left" w:pos="284"/>
      </w:tabs>
      <w:suppressAutoHyphens/>
      <w:spacing w:line="360" w:lineRule="atLeast"/>
      <w:ind w:firstLine="0"/>
      <w:jc w:val="left"/>
    </w:pPr>
    <w:rPr>
      <w:b/>
      <w:sz w:val="32"/>
    </w:rPr>
  </w:style>
  <w:style w:type="paragraph" w:styleId="10">
    <w:name w:val="toc 1"/>
    <w:basedOn w:val="a"/>
    <w:next w:val="petit"/>
    <w:semiHidden/>
    <w:pPr>
      <w:tabs>
        <w:tab w:val="right" w:leader="dot" w:pos="6634"/>
      </w:tabs>
      <w:spacing w:before="240"/>
      <w:ind w:firstLine="0"/>
      <w:jc w:val="left"/>
    </w:pPr>
    <w:rPr>
      <w:b/>
    </w:rPr>
  </w:style>
  <w:style w:type="paragraph" w:styleId="20">
    <w:name w:val="toc 2"/>
    <w:basedOn w:val="10"/>
    <w:semiHidden/>
    <w:pPr>
      <w:spacing w:before="0"/>
      <w:ind w:left="284"/>
    </w:pPr>
    <w:rPr>
      <w:b w:val="0"/>
    </w:rPr>
  </w:style>
  <w:style w:type="paragraph" w:styleId="30">
    <w:name w:val="toc 3"/>
    <w:basedOn w:val="10"/>
    <w:semiHidden/>
    <w:pPr>
      <w:spacing w:before="0"/>
      <w:ind w:left="510"/>
    </w:pPr>
    <w:rPr>
      <w:b w:val="0"/>
    </w:rPr>
  </w:style>
  <w:style w:type="paragraph" w:styleId="11">
    <w:name w:val="index 1"/>
    <w:basedOn w:val="petit"/>
    <w:semiHidden/>
    <w:rsid w:val="009960F7"/>
    <w:pPr>
      <w:spacing w:before="0" w:after="0"/>
      <w:ind w:left="720" w:hanging="720"/>
      <w:jc w:val="left"/>
    </w:pPr>
    <w:rPr>
      <w:szCs w:val="21"/>
    </w:rPr>
  </w:style>
  <w:style w:type="paragraph" w:styleId="21">
    <w:name w:val="index 2"/>
    <w:basedOn w:val="11"/>
    <w:semiHidden/>
    <w:rsid w:val="009960F7"/>
    <w:pPr>
      <w:ind w:left="958"/>
    </w:pPr>
  </w:style>
  <w:style w:type="paragraph" w:styleId="31">
    <w:name w:val="index 3"/>
    <w:basedOn w:val="a"/>
    <w:next w:val="a"/>
    <w:semiHidden/>
    <w:pPr>
      <w:ind w:left="660" w:hanging="220"/>
      <w:jc w:val="left"/>
    </w:pPr>
    <w:rPr>
      <w:szCs w:val="21"/>
    </w:rPr>
  </w:style>
  <w:style w:type="paragraph" w:styleId="a7">
    <w:name w:val="footnote text"/>
    <w:basedOn w:val="a"/>
    <w:semiHidden/>
  </w:style>
  <w:style w:type="paragraph" w:styleId="4">
    <w:name w:val="toc 4"/>
    <w:basedOn w:val="30"/>
    <w:next w:val="a"/>
    <w:semiHidden/>
    <w:rsid w:val="00772BBE"/>
    <w:pPr>
      <w:ind w:left="737"/>
    </w:pPr>
  </w:style>
  <w:style w:type="character" w:styleId="a8">
    <w:name w:val="Hyperlink"/>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
    <w:name w:val="subtitle"/>
    <w:basedOn w:val="title"/>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a"/>
    <w:next w:val="a"/>
    <w:rsid w:val="00B065E8"/>
    <w:pPr>
      <w:suppressAutoHyphens/>
      <w:spacing w:before="120" w:line="200" w:lineRule="atLeast"/>
      <w:ind w:left="238" w:firstLine="0"/>
      <w:jc w:val="left"/>
    </w:pPr>
    <w:rPr>
      <w:sz w:val="17"/>
    </w:rPr>
  </w:style>
  <w:style w:type="paragraph" w:customStyle="1" w:styleId="abstract">
    <w:name w:val="abstract"/>
    <w:basedOn w:val="a"/>
    <w:next w:val="a"/>
    <w:rsid w:val="00B61139"/>
    <w:pPr>
      <w:spacing w:before="480" w:after="480"/>
      <w:ind w:firstLine="0"/>
    </w:pPr>
  </w:style>
  <w:style w:type="paragraph" w:customStyle="1" w:styleId="quotation">
    <w:name w:val="quotation"/>
    <w:basedOn w:val="affiliation"/>
    <w:next w:val="a"/>
    <w:rsid w:val="00044A53"/>
    <w:pPr>
      <w:spacing w:after="120"/>
      <w:ind w:right="238"/>
      <w:contextualSpacing/>
    </w:pPr>
  </w:style>
  <w:style w:type="paragraph" w:customStyle="1" w:styleId="acknowledgements">
    <w:name w:val="acknowledgements"/>
    <w:basedOn w:val="affiliation"/>
    <w:next w:val="a"/>
    <w:rsid w:val="00B065E8"/>
    <w:pPr>
      <w:suppressAutoHyphens w:val="0"/>
      <w:spacing w:before="240"/>
      <w:ind w:left="0"/>
      <w:jc w:val="both"/>
    </w:pPr>
  </w:style>
  <w:style w:type="paragraph" w:customStyle="1" w:styleId="references">
    <w:name w:val="references"/>
    <w:basedOn w:val="petit"/>
    <w:qFormat/>
    <w:rsid w:val="00D27CCD"/>
    <w:pPr>
      <w:spacing w:before="0" w:after="0"/>
      <w:ind w:left="238" w:hanging="238"/>
    </w:pPr>
  </w:style>
  <w:style w:type="paragraph" w:customStyle="1" w:styleId="figurecitation">
    <w:name w:val="figurecitation"/>
    <w:basedOn w:val="a"/>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styleId="a9">
    <w:name w:val="annotation reference"/>
    <w:rsid w:val="00D62B26"/>
    <w:rPr>
      <w:sz w:val="18"/>
      <w:szCs w:val="18"/>
    </w:rPr>
  </w:style>
  <w:style w:type="paragraph" w:styleId="aa">
    <w:name w:val="annotation text"/>
    <w:basedOn w:val="a"/>
    <w:link w:val="ab"/>
    <w:rsid w:val="00D62B26"/>
    <w:pPr>
      <w:jc w:val="left"/>
    </w:pPr>
  </w:style>
  <w:style w:type="character" w:customStyle="1" w:styleId="ab">
    <w:name w:val="コメント文字列 (文字)"/>
    <w:link w:val="aa"/>
    <w:rsid w:val="00D62B26"/>
    <w:rPr>
      <w:rFonts w:ascii="Times" w:hAnsi="Times"/>
      <w:lang w:eastAsia="de-DE"/>
    </w:rPr>
  </w:style>
  <w:style w:type="paragraph" w:styleId="ac">
    <w:name w:val="annotation subject"/>
    <w:basedOn w:val="aa"/>
    <w:next w:val="aa"/>
    <w:link w:val="ad"/>
    <w:rsid w:val="00D62B26"/>
    <w:rPr>
      <w:b/>
      <w:bCs/>
    </w:rPr>
  </w:style>
  <w:style w:type="character" w:customStyle="1" w:styleId="ad">
    <w:name w:val="コメント内容 (文字)"/>
    <w:link w:val="ac"/>
    <w:rsid w:val="00D62B26"/>
    <w:rPr>
      <w:rFonts w:ascii="Times" w:hAnsi="Times"/>
      <w:b/>
      <w:bCs/>
      <w:lang w:eastAsia="de-DE"/>
    </w:rPr>
  </w:style>
  <w:style w:type="paragraph" w:styleId="ae">
    <w:name w:val="Balloon Text"/>
    <w:basedOn w:val="a"/>
    <w:link w:val="af"/>
    <w:rsid w:val="00D62B26"/>
    <w:pPr>
      <w:spacing w:line="240" w:lineRule="auto"/>
    </w:pPr>
    <w:rPr>
      <w:rFonts w:ascii="Arial" w:eastAsia="ＭＳ ゴシック" w:hAnsi="Arial"/>
      <w:sz w:val="18"/>
      <w:szCs w:val="18"/>
    </w:rPr>
  </w:style>
  <w:style w:type="character" w:customStyle="1" w:styleId="af">
    <w:name w:val="吹き出し (文字)"/>
    <w:link w:val="ae"/>
    <w:rsid w:val="00D62B26"/>
    <w:rPr>
      <w:rFonts w:ascii="Arial" w:eastAsia="ＭＳ ゴシック" w:hAnsi="Arial" w:cs="Times New Roman"/>
      <w:sz w:val="18"/>
      <w:szCs w:val="18"/>
      <w:lang w:eastAsia="de-DE"/>
    </w:rPr>
  </w:style>
  <w:style w:type="character" w:styleId="af0">
    <w:name w:val="Subtle Emphasis"/>
    <w:uiPriority w:val="19"/>
    <w:qFormat/>
    <w:rsid w:val="00511289"/>
    <w:rPr>
      <w:i/>
      <w:iCs/>
      <w:color w:val="404040"/>
    </w:rPr>
  </w:style>
  <w:style w:type="paragraph" w:customStyle="1" w:styleId="Contenudecadre">
    <w:name w:val="Contenu de cadre"/>
    <w:basedOn w:val="a"/>
    <w:qFormat/>
    <w:rsid w:val="00511289"/>
    <w:pPr>
      <w:widowControl w:val="0"/>
      <w:suppressAutoHyphens/>
      <w:overflowPunct/>
      <w:autoSpaceDE/>
      <w:autoSpaceDN/>
      <w:adjustRightInd/>
      <w:spacing w:line="240" w:lineRule="auto"/>
      <w:ind w:firstLine="0"/>
      <w:textAlignment w:val="auto"/>
    </w:pPr>
    <w:rPr>
      <w:rFonts w:ascii="游明朝" w:eastAsia="游明朝" w:hAnsi="游明朝" w:cs="游明朝"/>
      <w:kern w:val="2"/>
      <w:sz w:val="21"/>
      <w:szCs w:val="22"/>
      <w:lang w:eastAsia="ja-JP"/>
    </w:rPr>
  </w:style>
  <w:style w:type="paragraph" w:styleId="af1">
    <w:name w:val="Subtitle"/>
    <w:basedOn w:val="a"/>
    <w:next w:val="a"/>
    <w:link w:val="af2"/>
    <w:qFormat/>
    <w:rsid w:val="005F2088"/>
    <w:pPr>
      <w:jc w:val="center"/>
      <w:outlineLvl w:val="1"/>
    </w:pPr>
    <w:rPr>
      <w:rFonts w:ascii="游ゴシック Light" w:eastAsia="ＭＳ ゴシック" w:hAnsi="游ゴシック Light"/>
      <w:sz w:val="24"/>
      <w:szCs w:val="24"/>
    </w:rPr>
  </w:style>
  <w:style w:type="character" w:customStyle="1" w:styleId="af2">
    <w:name w:val="副題 (文字)"/>
    <w:link w:val="af1"/>
    <w:rsid w:val="005F2088"/>
    <w:rPr>
      <w:rFonts w:ascii="游ゴシック Light" w:eastAsia="ＭＳ ゴシック" w:hAnsi="游ゴシック Light" w:cs="Times New Roman"/>
      <w:sz w:val="24"/>
      <w:szCs w:val="24"/>
      <w:lang w:eastAsia="de-DE"/>
    </w:rPr>
  </w:style>
  <w:style w:type="paragraph" w:styleId="Web">
    <w:name w:val="Normal (Web)"/>
    <w:basedOn w:val="a"/>
    <w:uiPriority w:val="99"/>
    <w:unhideWhenUsed/>
    <w:qFormat/>
    <w:rsid w:val="005F2088"/>
    <w:pPr>
      <w:overflowPunct/>
      <w:autoSpaceDE/>
      <w:autoSpaceDN/>
      <w:adjustRightInd/>
      <w:spacing w:before="100" w:beforeAutospacing="1" w:after="100" w:afterAutospacing="1" w:line="240" w:lineRule="auto"/>
      <w:ind w:firstLine="0"/>
      <w:jc w:val="left"/>
      <w:textAlignment w:val="auto"/>
    </w:pPr>
    <w:rPr>
      <w:rFonts w:ascii="ＭＳ Ｐゴシック" w:eastAsia="ＭＳ Ｐゴシック" w:hAnsi="ＭＳ Ｐゴシック" w:cs="ＭＳ Ｐゴシック"/>
      <w:sz w:val="24"/>
      <w:szCs w:val="24"/>
      <w:lang w:eastAsia="ja-JP"/>
    </w:rPr>
  </w:style>
  <w:style w:type="character" w:styleId="22">
    <w:name w:val="Intense Emphasis"/>
    <w:uiPriority w:val="21"/>
    <w:qFormat/>
    <w:rsid w:val="001B5EE4"/>
    <w:rPr>
      <w:i/>
      <w:iCs/>
      <w:color w:val="4472C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8.wmf"/><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4.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oleObject" Target="embeddings/oleObject6.bin"/><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wmf"/><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emf"/><Relationship Id="rId19" Type="http://schemas.openxmlformats.org/officeDocument/2006/relationships/image" Target="media/image6.jpeg"/><Relationship Id="rId14" Type="http://schemas.openxmlformats.org/officeDocument/2006/relationships/image" Target="media/image3.wmf"/><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image" Target="media/image14.wmf"/><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oleObject" Target="embeddings/oleObject3.bin"/><Relationship Id="rId25" Type="http://schemas.openxmlformats.org/officeDocument/2006/relationships/image" Target="media/image11.wmf"/><Relationship Id="rId33" Type="http://schemas.openxmlformats.org/officeDocument/2006/relationships/oleObject" Target="embeddings/oleObject8.bin"/><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package" Target="embeddings/Microsoft_Word___.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9.png"/><Relationship Id="rId28" Type="http://schemas.openxmlformats.org/officeDocument/2006/relationships/image" Target="media/image13.wmf"/><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microsoft.com/office/2016/09/relationships/commentsIds" Target="commentsIds.xml"/><Relationship Id="rId31" Type="http://schemas.openxmlformats.org/officeDocument/2006/relationships/oleObject" Target="embeddings/oleObject7.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oleObject" Target="embeddings/oleObject1.bin"/><Relationship Id="rId18" Type="http://schemas.openxmlformats.org/officeDocument/2006/relationships/image" Target="media/image5.jpe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TEMP\working\Bone%20QUS%20New%20Horizons\manuscript\T1-book.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4F841B-64C8-48E0-B6F5-B3C0E45F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D:\TEMP\working\Bone QUS New Horizons\manuscript\T1-book.dot</Template>
  <TotalTime>0</TotalTime>
  <Pages>41</Pages>
  <Words>12958</Words>
  <Characters>73862</Characters>
  <Application>Microsoft Office Word</Application>
  <DocSecurity>0</DocSecurity>
  <Lines>615</Lines>
  <Paragraphs>173</Paragraphs>
  <ScaleCrop>false</ScaleCrop>
  <HeadingPairs>
    <vt:vector size="4" baseType="variant">
      <vt:variant>
        <vt:lpstr>タイトル</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86647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細川篤</dc:creator>
  <cp:keywords/>
  <cp:lastModifiedBy>鈴山英寿</cp:lastModifiedBy>
  <cp:revision>2</cp:revision>
  <cp:lastPrinted>2021-02-22T07:02:00Z</cp:lastPrinted>
  <dcterms:created xsi:type="dcterms:W3CDTF">2021-03-12T15:43:00Z</dcterms:created>
  <dcterms:modified xsi:type="dcterms:W3CDTF">2021-03-12T15:43:00Z</dcterms:modified>
</cp:coreProperties>
</file>